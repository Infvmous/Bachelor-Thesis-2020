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2660D" w14:textId="77777777" w:rsidR="008F2220" w:rsidRPr="00C92A19" w:rsidRDefault="008F2220" w:rsidP="008F2220">
      <w:pPr>
        <w:spacing w:after="0" w:line="360" w:lineRule="auto"/>
        <w:rPr>
          <w:rFonts w:ascii="Times New Roman" w:hAnsi="Times New Roman" w:cs="Times New Roman"/>
          <w:sz w:val="28"/>
          <w:szCs w:val="28"/>
        </w:rPr>
      </w:pPr>
    </w:p>
    <w:p w14:paraId="79F09C4E" w14:textId="77777777" w:rsidR="008F2220" w:rsidRDefault="008F2220" w:rsidP="008F2220">
      <w:pPr>
        <w:spacing w:after="0" w:line="360" w:lineRule="auto"/>
        <w:rPr>
          <w:rFonts w:ascii="Times New Roman" w:hAnsi="Times New Roman" w:cs="Times New Roman"/>
          <w:sz w:val="28"/>
          <w:szCs w:val="28"/>
        </w:rPr>
      </w:pPr>
    </w:p>
    <w:p w14:paraId="206CBC41" w14:textId="77777777" w:rsidR="008F2220" w:rsidRDefault="008F2220" w:rsidP="008F2220">
      <w:pPr>
        <w:spacing w:after="0" w:line="360" w:lineRule="auto"/>
        <w:rPr>
          <w:rFonts w:ascii="Times New Roman" w:hAnsi="Times New Roman" w:cs="Times New Roman"/>
          <w:sz w:val="28"/>
          <w:szCs w:val="28"/>
        </w:rPr>
      </w:pPr>
    </w:p>
    <w:p w14:paraId="4C7380D0" w14:textId="77777777" w:rsidR="008F2220" w:rsidRDefault="008F2220" w:rsidP="008F2220">
      <w:pPr>
        <w:spacing w:after="0" w:line="360" w:lineRule="auto"/>
        <w:rPr>
          <w:rFonts w:ascii="Times New Roman" w:hAnsi="Times New Roman" w:cs="Times New Roman"/>
          <w:sz w:val="28"/>
          <w:szCs w:val="28"/>
        </w:rPr>
      </w:pPr>
    </w:p>
    <w:p w14:paraId="1D3EE750" w14:textId="77777777" w:rsidR="008F2220" w:rsidRDefault="008F2220" w:rsidP="008F2220">
      <w:pPr>
        <w:spacing w:after="0" w:line="360" w:lineRule="auto"/>
        <w:rPr>
          <w:rFonts w:ascii="Times New Roman" w:hAnsi="Times New Roman" w:cs="Times New Roman"/>
          <w:sz w:val="28"/>
          <w:szCs w:val="28"/>
        </w:rPr>
      </w:pPr>
    </w:p>
    <w:p w14:paraId="79A44B87" w14:textId="77777777" w:rsidR="008F2220" w:rsidRDefault="008F2220" w:rsidP="008F2220">
      <w:pPr>
        <w:spacing w:after="0" w:line="360" w:lineRule="auto"/>
        <w:rPr>
          <w:rFonts w:ascii="Times New Roman" w:hAnsi="Times New Roman" w:cs="Times New Roman"/>
          <w:sz w:val="28"/>
          <w:szCs w:val="28"/>
        </w:rPr>
      </w:pPr>
    </w:p>
    <w:p w14:paraId="5EE92E3C" w14:textId="77777777" w:rsidR="00524380" w:rsidRDefault="00524380" w:rsidP="008F2220">
      <w:pPr>
        <w:spacing w:after="0" w:line="360" w:lineRule="auto"/>
        <w:rPr>
          <w:rFonts w:ascii="Times New Roman" w:hAnsi="Times New Roman" w:cs="Times New Roman"/>
          <w:sz w:val="28"/>
          <w:szCs w:val="28"/>
        </w:rPr>
      </w:pPr>
    </w:p>
    <w:p w14:paraId="3E1DFA19" w14:textId="77777777" w:rsidR="008F2220" w:rsidRDefault="008F2220" w:rsidP="004B346F">
      <w:pPr>
        <w:spacing w:after="0" w:line="360" w:lineRule="auto"/>
        <w:rPr>
          <w:rFonts w:ascii="Times New Roman" w:hAnsi="Times New Roman" w:cs="Times New Roman"/>
          <w:sz w:val="28"/>
          <w:szCs w:val="28"/>
        </w:rPr>
      </w:pPr>
    </w:p>
    <w:p w14:paraId="6122EADD" w14:textId="77777777" w:rsidR="00306585" w:rsidRDefault="008F2220" w:rsidP="00306585">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ВЕБ</w:t>
      </w:r>
      <w:r w:rsidRPr="008F2220">
        <w:rPr>
          <w:rFonts w:ascii="Times New Roman" w:hAnsi="Times New Roman" w:cs="Times New Roman"/>
          <w:sz w:val="28"/>
          <w:szCs w:val="28"/>
        </w:rPr>
        <w:t>-</w:t>
      </w:r>
      <w:r>
        <w:rPr>
          <w:rFonts w:ascii="Times New Roman" w:hAnsi="Times New Roman" w:cs="Times New Roman"/>
          <w:sz w:val="28"/>
          <w:szCs w:val="28"/>
        </w:rPr>
        <w:t>ПРИЛОЖЕНИЯ «</w:t>
      </w:r>
      <w:r w:rsidR="00277004">
        <w:rPr>
          <w:rFonts w:ascii="Times New Roman" w:hAnsi="Times New Roman" w:cs="Times New Roman"/>
          <w:sz w:val="28"/>
          <w:szCs w:val="28"/>
        </w:rPr>
        <w:t>ИНТЕРНЕТ-МАГАЗИН</w:t>
      </w:r>
      <w:r>
        <w:rPr>
          <w:rFonts w:ascii="Times New Roman" w:hAnsi="Times New Roman" w:cs="Times New Roman"/>
          <w:sz w:val="28"/>
          <w:szCs w:val="28"/>
        </w:rPr>
        <w:t>»</w:t>
      </w:r>
    </w:p>
    <w:p w14:paraId="7DBDF189" w14:textId="1399134E" w:rsidR="008F2220" w:rsidRDefault="008F2220" w:rsidP="00306585">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Пояснительная записка дипломного проекта</w:t>
      </w:r>
    </w:p>
    <w:p w14:paraId="30ACF97F" w14:textId="77777777" w:rsidR="008F2220" w:rsidRDefault="008F2220">
      <w:pPr>
        <w:spacing w:after="0" w:line="360" w:lineRule="auto"/>
        <w:jc w:val="center"/>
        <w:rPr>
          <w:rFonts w:ascii="Times New Roman" w:hAnsi="Times New Roman" w:cs="Times New Roman"/>
          <w:sz w:val="28"/>
          <w:szCs w:val="28"/>
        </w:rPr>
      </w:pPr>
      <w:bookmarkStart w:id="0" w:name="_Hlk41579560"/>
      <w:r>
        <w:rPr>
          <w:rFonts w:ascii="Times New Roman" w:hAnsi="Times New Roman" w:cs="Times New Roman"/>
          <w:sz w:val="28"/>
          <w:szCs w:val="28"/>
        </w:rPr>
        <w:t>НАТК.10</w:t>
      </w:r>
      <w:r w:rsidR="00524380" w:rsidRPr="004E6FCB">
        <w:rPr>
          <w:rFonts w:ascii="Times New Roman" w:hAnsi="Times New Roman" w:cs="Times New Roman"/>
          <w:sz w:val="28"/>
          <w:szCs w:val="28"/>
        </w:rPr>
        <w:t>07</w:t>
      </w:r>
      <w:r>
        <w:rPr>
          <w:rFonts w:ascii="Times New Roman" w:hAnsi="Times New Roman" w:cs="Times New Roman"/>
          <w:sz w:val="28"/>
          <w:szCs w:val="28"/>
        </w:rPr>
        <w:t>00.</w:t>
      </w:r>
      <w:r w:rsidR="00524380" w:rsidRPr="004E6FCB">
        <w:rPr>
          <w:rFonts w:ascii="Times New Roman" w:hAnsi="Times New Roman" w:cs="Times New Roman"/>
          <w:sz w:val="28"/>
          <w:szCs w:val="28"/>
        </w:rPr>
        <w:t>4</w:t>
      </w:r>
      <w:r>
        <w:rPr>
          <w:rFonts w:ascii="Times New Roman" w:hAnsi="Times New Roman" w:cs="Times New Roman"/>
          <w:sz w:val="28"/>
          <w:szCs w:val="28"/>
        </w:rPr>
        <w:t>00 ПЗ</w:t>
      </w:r>
    </w:p>
    <w:bookmarkEnd w:id="0"/>
    <w:p w14:paraId="19E65A94" w14:textId="56775AF1" w:rsidR="00524380" w:rsidRDefault="00524380" w:rsidP="00524380">
      <w:pPr>
        <w:spacing w:after="0" w:line="360" w:lineRule="auto"/>
        <w:rPr>
          <w:rFonts w:ascii="Times New Roman" w:hAnsi="Times New Roman" w:cs="Times New Roman"/>
          <w:sz w:val="28"/>
          <w:szCs w:val="28"/>
        </w:rPr>
      </w:pPr>
    </w:p>
    <w:p w14:paraId="3BE8A4AB" w14:textId="67021B25" w:rsidR="00524380" w:rsidRDefault="00524380" w:rsidP="00524380">
      <w:pPr>
        <w:spacing w:after="0" w:line="360" w:lineRule="auto"/>
        <w:rPr>
          <w:rFonts w:ascii="Times New Roman" w:hAnsi="Times New Roman" w:cs="Times New Roman"/>
          <w:sz w:val="28"/>
          <w:szCs w:val="28"/>
        </w:rPr>
      </w:pPr>
    </w:p>
    <w:p w14:paraId="7ADDF787" w14:textId="263E670A" w:rsidR="00524380" w:rsidRDefault="00524380" w:rsidP="00524380">
      <w:pPr>
        <w:spacing w:after="0" w:line="360" w:lineRule="auto"/>
        <w:ind w:left="5664" w:firstLine="708"/>
        <w:rPr>
          <w:rFonts w:ascii="Times New Roman" w:hAnsi="Times New Roman" w:cs="Times New Roman"/>
          <w:sz w:val="28"/>
          <w:szCs w:val="28"/>
        </w:rPr>
      </w:pPr>
    </w:p>
    <w:p w14:paraId="4303C406" w14:textId="77777777" w:rsidR="00524380" w:rsidRDefault="00524380" w:rsidP="00524380">
      <w:pPr>
        <w:spacing w:after="0" w:line="360" w:lineRule="auto"/>
        <w:ind w:left="5664" w:firstLine="708"/>
        <w:rPr>
          <w:rFonts w:ascii="Times New Roman" w:hAnsi="Times New Roman" w:cs="Times New Roman"/>
          <w:sz w:val="28"/>
          <w:szCs w:val="28"/>
        </w:rPr>
      </w:pPr>
    </w:p>
    <w:p w14:paraId="55481D07" w14:textId="77777777" w:rsidR="00524380" w:rsidRDefault="00524380" w:rsidP="00524380">
      <w:pPr>
        <w:spacing w:after="0" w:line="360" w:lineRule="auto"/>
        <w:ind w:left="7080" w:firstLine="708"/>
        <w:rPr>
          <w:rFonts w:ascii="Times New Roman" w:hAnsi="Times New Roman" w:cs="Times New Roman"/>
          <w:sz w:val="28"/>
          <w:szCs w:val="28"/>
        </w:rPr>
      </w:pPr>
      <w:r>
        <w:rPr>
          <w:rFonts w:ascii="Times New Roman" w:hAnsi="Times New Roman" w:cs="Times New Roman"/>
          <w:sz w:val="28"/>
          <w:szCs w:val="28"/>
        </w:rPr>
        <w:t>Разработал</w:t>
      </w:r>
      <w:r w:rsidRPr="00524380">
        <w:rPr>
          <w:rFonts w:ascii="Times New Roman" w:hAnsi="Times New Roman" w:cs="Times New Roman"/>
          <w:sz w:val="28"/>
          <w:szCs w:val="28"/>
        </w:rPr>
        <w:t>:</w:t>
      </w:r>
    </w:p>
    <w:p w14:paraId="65A7EC07" w14:textId="33295FAC" w:rsidR="00524380" w:rsidRPr="00524380" w:rsidRDefault="00524380" w:rsidP="00524380">
      <w:pPr>
        <w:spacing w:after="0" w:line="360" w:lineRule="auto"/>
        <w:ind w:left="7080" w:firstLine="708"/>
        <w:rPr>
          <w:rFonts w:ascii="Times New Roman" w:hAnsi="Times New Roman" w:cs="Times New Roman"/>
          <w:sz w:val="28"/>
          <w:szCs w:val="28"/>
        </w:rPr>
        <w:sectPr w:rsidR="00524380" w:rsidRPr="00524380" w:rsidSect="008F2220">
          <w:headerReference w:type="default" r:id="rId8"/>
          <w:footerReference w:type="default" r:id="rId9"/>
          <w:pgSz w:w="11906" w:h="16838"/>
          <w:pgMar w:top="1134" w:right="567" w:bottom="1134" w:left="1701" w:header="709" w:footer="709" w:gutter="0"/>
          <w:cols w:space="708"/>
          <w:docGrid w:linePitch="360"/>
        </w:sectPr>
      </w:pPr>
      <w:r>
        <w:rPr>
          <w:rFonts w:ascii="Times New Roman" w:hAnsi="Times New Roman" w:cs="Times New Roman"/>
          <w:sz w:val="28"/>
          <w:szCs w:val="28"/>
        </w:rPr>
        <w:t>Малых А.В.</w:t>
      </w:r>
    </w:p>
    <w:p w14:paraId="3DD15288" w14:textId="604E065B" w:rsidR="007207C5" w:rsidRDefault="008F2220">
      <w:pPr>
        <w:spacing w:after="0" w:line="480" w:lineRule="auto"/>
        <w:ind w:right="424"/>
        <w:jc w:val="center"/>
        <w:rPr>
          <w:rFonts w:ascii="Times New Roman" w:hAnsi="Times New Roman" w:cs="Times New Roman"/>
          <w:sz w:val="28"/>
          <w:szCs w:val="28"/>
        </w:rPr>
        <w:pPrChange w:id="2" w:author="Alex" w:date="2020-06-11T04:28:00Z">
          <w:pPr>
            <w:spacing w:after="0" w:line="480" w:lineRule="auto"/>
            <w:jc w:val="center"/>
          </w:pPr>
        </w:pPrChange>
      </w:pPr>
      <w:r>
        <w:rPr>
          <w:rFonts w:ascii="Times New Roman" w:hAnsi="Times New Roman" w:cs="Times New Roman"/>
          <w:sz w:val="28"/>
          <w:szCs w:val="28"/>
        </w:rPr>
        <w:lastRenderedPageBreak/>
        <w:t>СОДЕРЖАНИЕ</w:t>
      </w:r>
    </w:p>
    <w:p w14:paraId="1DD2F433" w14:textId="06894A7A" w:rsidR="00C50396" w:rsidRPr="00371578" w:rsidRDefault="00371578">
      <w:pPr>
        <w:spacing w:after="0" w:line="360" w:lineRule="auto"/>
        <w:ind w:right="424"/>
        <w:rPr>
          <w:rFonts w:ascii="Times New Roman" w:hAnsi="Times New Roman" w:cs="Times New Roman"/>
          <w:sz w:val="28"/>
          <w:szCs w:val="28"/>
        </w:rPr>
        <w:pPrChange w:id="3" w:author="Alex" w:date="2020-06-11T04:28:00Z">
          <w:pPr>
            <w:spacing w:after="0" w:line="360" w:lineRule="auto"/>
            <w:ind w:right="282"/>
          </w:pPr>
        </w:pPrChange>
      </w:pPr>
      <w:r w:rsidRPr="00371578">
        <w:rPr>
          <w:rFonts w:ascii="Times New Roman" w:hAnsi="Times New Roman" w:cs="Times New Roman"/>
          <w:sz w:val="28"/>
          <w:szCs w:val="28"/>
        </w:rPr>
        <w:t>ВВЕДЕНИЕ</w:t>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ins w:id="4" w:author="Alex" w:date="2020-06-11T04:35:00Z">
        <w:r w:rsidR="003752A3">
          <w:rPr>
            <w:rFonts w:ascii="Times New Roman" w:hAnsi="Times New Roman" w:cs="Times New Roman"/>
            <w:sz w:val="28"/>
            <w:szCs w:val="28"/>
          </w:rPr>
          <w:t xml:space="preserve">        </w:t>
        </w:r>
      </w:ins>
      <w:del w:id="5" w:author="Alex" w:date="2020-06-11T04:28:00Z">
        <w:r w:rsidRPr="00371578" w:rsidDel="005C608C">
          <w:rPr>
            <w:rFonts w:ascii="Times New Roman" w:hAnsi="Times New Roman" w:cs="Times New Roman"/>
            <w:sz w:val="28"/>
            <w:szCs w:val="28"/>
          </w:rPr>
          <w:tab/>
        </w:r>
      </w:del>
      <w:r w:rsidRPr="00371578">
        <w:rPr>
          <w:rFonts w:ascii="Times New Roman" w:hAnsi="Times New Roman" w:cs="Times New Roman"/>
          <w:sz w:val="28"/>
          <w:szCs w:val="28"/>
        </w:rPr>
        <w:t>3</w:t>
      </w:r>
    </w:p>
    <w:p w14:paraId="2C56BCBB" w14:textId="7514458B" w:rsidR="008F2220" w:rsidRPr="00371578" w:rsidRDefault="00371578">
      <w:pPr>
        <w:spacing w:after="0" w:line="360" w:lineRule="auto"/>
        <w:ind w:right="424"/>
        <w:rPr>
          <w:rFonts w:ascii="Times New Roman" w:hAnsi="Times New Roman" w:cs="Times New Roman"/>
          <w:sz w:val="28"/>
          <w:szCs w:val="28"/>
        </w:rPr>
        <w:pPrChange w:id="6" w:author="Alex" w:date="2020-06-11T04:28:00Z">
          <w:pPr>
            <w:spacing w:after="0" w:line="360" w:lineRule="auto"/>
            <w:ind w:right="282"/>
          </w:pPr>
        </w:pPrChange>
      </w:pPr>
      <w:r w:rsidRPr="00371578">
        <w:rPr>
          <w:rFonts w:ascii="Times New Roman" w:hAnsi="Times New Roman" w:cs="Times New Roman"/>
          <w:sz w:val="28"/>
          <w:szCs w:val="28"/>
        </w:rPr>
        <w:t>1 ИССЛЕДОВАТЕЛЬСКИЙ РАЗДЕЛ</w:t>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r w:rsidRPr="00371578">
        <w:rPr>
          <w:rFonts w:ascii="Times New Roman" w:hAnsi="Times New Roman" w:cs="Times New Roman"/>
          <w:sz w:val="28"/>
          <w:szCs w:val="28"/>
        </w:rPr>
        <w:tab/>
      </w:r>
      <w:ins w:id="7" w:author="Alex" w:date="2020-06-11T04:36:00Z">
        <w:r w:rsidR="003752A3" w:rsidRPr="003752A3">
          <w:rPr>
            <w:rFonts w:ascii="Times New Roman" w:hAnsi="Times New Roman" w:cs="Times New Roman"/>
            <w:sz w:val="28"/>
            <w:szCs w:val="28"/>
          </w:rPr>
          <w:t xml:space="preserve">        </w:t>
        </w:r>
      </w:ins>
      <w:del w:id="8" w:author="Alex" w:date="2020-06-11T04:28:00Z">
        <w:r w:rsidRPr="00371578" w:rsidDel="005C608C">
          <w:rPr>
            <w:rFonts w:ascii="Times New Roman" w:hAnsi="Times New Roman" w:cs="Times New Roman"/>
            <w:sz w:val="28"/>
            <w:szCs w:val="28"/>
          </w:rPr>
          <w:tab/>
        </w:r>
      </w:del>
      <w:r w:rsidRPr="00371578">
        <w:rPr>
          <w:rFonts w:ascii="Times New Roman" w:hAnsi="Times New Roman" w:cs="Times New Roman"/>
          <w:sz w:val="28"/>
          <w:szCs w:val="28"/>
        </w:rPr>
        <w:t>5</w:t>
      </w:r>
    </w:p>
    <w:p w14:paraId="3B2B191A" w14:textId="234D64F9" w:rsidR="008F2220" w:rsidRPr="003521E0" w:rsidRDefault="008F2220">
      <w:pPr>
        <w:spacing w:after="0" w:line="360" w:lineRule="auto"/>
        <w:ind w:right="424"/>
        <w:rPr>
          <w:rFonts w:ascii="Times New Roman" w:hAnsi="Times New Roman" w:cs="Times New Roman"/>
          <w:sz w:val="28"/>
          <w:szCs w:val="28"/>
        </w:rPr>
        <w:pPrChange w:id="9" w:author="Alex" w:date="2020-06-11T04:28:00Z">
          <w:pPr>
            <w:spacing w:after="0" w:line="360" w:lineRule="auto"/>
            <w:ind w:right="282"/>
          </w:pPr>
        </w:pPrChange>
      </w:pPr>
      <w:r w:rsidRPr="00371578">
        <w:rPr>
          <w:rFonts w:ascii="Times New Roman" w:hAnsi="Times New Roman" w:cs="Times New Roman"/>
          <w:sz w:val="28"/>
          <w:szCs w:val="28"/>
        </w:rPr>
        <w:t>1.1 Описание предметной области</w:t>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r w:rsidR="00852BEE" w:rsidRPr="003521E0">
        <w:rPr>
          <w:rFonts w:ascii="Times New Roman" w:hAnsi="Times New Roman" w:cs="Times New Roman"/>
          <w:sz w:val="28"/>
          <w:szCs w:val="28"/>
        </w:rPr>
        <w:tab/>
      </w:r>
      <w:ins w:id="10" w:author="Alex" w:date="2020-06-11T04:36:00Z">
        <w:r w:rsidR="003752A3" w:rsidRPr="003752A3">
          <w:rPr>
            <w:rFonts w:ascii="Times New Roman" w:hAnsi="Times New Roman" w:cs="Times New Roman"/>
            <w:sz w:val="28"/>
            <w:szCs w:val="28"/>
          </w:rPr>
          <w:t xml:space="preserve">        </w:t>
        </w:r>
      </w:ins>
      <w:del w:id="11" w:author="Alex" w:date="2020-06-11T04:28:00Z">
        <w:r w:rsidR="00852BEE" w:rsidRPr="003521E0" w:rsidDel="005C608C">
          <w:rPr>
            <w:rFonts w:ascii="Times New Roman" w:hAnsi="Times New Roman" w:cs="Times New Roman"/>
            <w:sz w:val="28"/>
            <w:szCs w:val="28"/>
          </w:rPr>
          <w:tab/>
        </w:r>
      </w:del>
      <w:r w:rsidR="00852BEE" w:rsidRPr="003521E0">
        <w:rPr>
          <w:rFonts w:ascii="Times New Roman" w:hAnsi="Times New Roman" w:cs="Times New Roman"/>
          <w:sz w:val="28"/>
          <w:szCs w:val="28"/>
        </w:rPr>
        <w:t>5</w:t>
      </w:r>
    </w:p>
    <w:p w14:paraId="5A4E2319" w14:textId="55949EDE" w:rsidR="008F2220" w:rsidRPr="00371578" w:rsidRDefault="008F2220">
      <w:pPr>
        <w:spacing w:after="0" w:line="360" w:lineRule="auto"/>
        <w:ind w:right="424"/>
        <w:rPr>
          <w:rFonts w:ascii="Times New Roman" w:hAnsi="Times New Roman" w:cs="Times New Roman"/>
          <w:sz w:val="28"/>
          <w:szCs w:val="28"/>
        </w:rPr>
        <w:pPrChange w:id="12" w:author="Alex" w:date="2020-06-11T04:28:00Z">
          <w:pPr>
            <w:spacing w:after="0" w:line="360" w:lineRule="auto"/>
            <w:ind w:right="282"/>
          </w:pPr>
        </w:pPrChange>
      </w:pPr>
      <w:r w:rsidRPr="00371578">
        <w:rPr>
          <w:rFonts w:ascii="Times New Roman" w:hAnsi="Times New Roman" w:cs="Times New Roman"/>
          <w:sz w:val="28"/>
          <w:szCs w:val="28"/>
        </w:rPr>
        <w:t xml:space="preserve">1.2 Определение </w:t>
      </w:r>
      <w:r w:rsidR="00584901" w:rsidRPr="00371578">
        <w:rPr>
          <w:rFonts w:ascii="Times New Roman" w:hAnsi="Times New Roman" w:cs="Times New Roman"/>
          <w:sz w:val="28"/>
          <w:szCs w:val="28"/>
        </w:rPr>
        <w:t xml:space="preserve">групп пользователей и их </w:t>
      </w:r>
      <w:r w:rsidR="00524380" w:rsidRPr="00371578">
        <w:rPr>
          <w:rFonts w:ascii="Times New Roman" w:hAnsi="Times New Roman" w:cs="Times New Roman"/>
          <w:sz w:val="28"/>
          <w:szCs w:val="28"/>
        </w:rPr>
        <w:t>функциональных задач</w:t>
      </w:r>
      <w:r w:rsidR="00852BEE" w:rsidRPr="00371578">
        <w:rPr>
          <w:rFonts w:ascii="Times New Roman" w:hAnsi="Times New Roman" w:cs="Times New Roman"/>
          <w:sz w:val="28"/>
          <w:szCs w:val="28"/>
        </w:rPr>
        <w:tab/>
      </w:r>
      <w:ins w:id="13" w:author="Alex" w:date="2020-06-11T04:36:00Z">
        <w:r w:rsidR="003752A3" w:rsidRPr="003752A3">
          <w:rPr>
            <w:rFonts w:ascii="Times New Roman" w:hAnsi="Times New Roman" w:cs="Times New Roman"/>
            <w:sz w:val="28"/>
            <w:szCs w:val="28"/>
          </w:rPr>
          <w:t xml:space="preserve">        </w:t>
        </w:r>
      </w:ins>
      <w:del w:id="14" w:author="Alex" w:date="2020-06-11T04:28:00Z">
        <w:r w:rsidR="00852BEE" w:rsidRPr="00371578" w:rsidDel="005C608C">
          <w:rPr>
            <w:rFonts w:ascii="Times New Roman" w:hAnsi="Times New Roman" w:cs="Times New Roman"/>
            <w:sz w:val="28"/>
            <w:szCs w:val="28"/>
          </w:rPr>
          <w:tab/>
        </w:r>
      </w:del>
      <w:r w:rsidR="00852BEE" w:rsidRPr="00371578">
        <w:rPr>
          <w:rFonts w:ascii="Times New Roman" w:hAnsi="Times New Roman" w:cs="Times New Roman"/>
          <w:sz w:val="28"/>
          <w:szCs w:val="28"/>
        </w:rPr>
        <w:t>5</w:t>
      </w:r>
    </w:p>
    <w:p w14:paraId="6E9D2EFF" w14:textId="62E4C02C" w:rsidR="008F2220" w:rsidRPr="00371578" w:rsidRDefault="008F2220">
      <w:pPr>
        <w:spacing w:after="0" w:line="360" w:lineRule="auto"/>
        <w:ind w:right="424"/>
        <w:rPr>
          <w:rFonts w:ascii="Times New Roman" w:hAnsi="Times New Roman" w:cs="Times New Roman"/>
          <w:sz w:val="28"/>
          <w:szCs w:val="28"/>
        </w:rPr>
        <w:pPrChange w:id="15" w:author="Alex" w:date="2020-06-11T04:28:00Z">
          <w:pPr>
            <w:spacing w:after="0" w:line="360" w:lineRule="auto"/>
            <w:ind w:right="282"/>
          </w:pPr>
        </w:pPrChange>
      </w:pPr>
      <w:r w:rsidRPr="00371578">
        <w:rPr>
          <w:rFonts w:ascii="Times New Roman" w:hAnsi="Times New Roman" w:cs="Times New Roman"/>
          <w:sz w:val="28"/>
          <w:szCs w:val="28"/>
        </w:rPr>
        <w:t xml:space="preserve">1.3 Анализ </w:t>
      </w:r>
      <w:r w:rsidR="00584901" w:rsidRPr="00371578">
        <w:rPr>
          <w:rFonts w:ascii="Times New Roman" w:hAnsi="Times New Roman" w:cs="Times New Roman"/>
          <w:sz w:val="28"/>
          <w:szCs w:val="28"/>
        </w:rPr>
        <w:t>материалов, необходимых в работе</w:t>
      </w:r>
      <w:r w:rsidR="00852BEE" w:rsidRPr="00371578">
        <w:rPr>
          <w:rFonts w:ascii="Times New Roman" w:hAnsi="Times New Roman" w:cs="Times New Roman"/>
          <w:sz w:val="28"/>
          <w:szCs w:val="28"/>
        </w:rPr>
        <w:tab/>
      </w:r>
      <w:r w:rsidR="00852BEE" w:rsidRPr="00371578">
        <w:rPr>
          <w:rFonts w:ascii="Times New Roman" w:hAnsi="Times New Roman" w:cs="Times New Roman"/>
          <w:sz w:val="28"/>
          <w:szCs w:val="28"/>
        </w:rPr>
        <w:tab/>
      </w:r>
      <w:r w:rsidR="00852BEE" w:rsidRPr="00371578">
        <w:rPr>
          <w:rFonts w:ascii="Times New Roman" w:hAnsi="Times New Roman" w:cs="Times New Roman"/>
          <w:sz w:val="28"/>
          <w:szCs w:val="28"/>
        </w:rPr>
        <w:tab/>
      </w:r>
      <w:r w:rsidR="00852BEE" w:rsidRPr="00371578">
        <w:rPr>
          <w:rFonts w:ascii="Times New Roman" w:hAnsi="Times New Roman" w:cs="Times New Roman"/>
          <w:sz w:val="28"/>
          <w:szCs w:val="28"/>
        </w:rPr>
        <w:tab/>
      </w:r>
      <w:r w:rsidR="00852BEE" w:rsidRPr="00371578">
        <w:rPr>
          <w:rFonts w:ascii="Times New Roman" w:hAnsi="Times New Roman" w:cs="Times New Roman"/>
          <w:sz w:val="28"/>
          <w:szCs w:val="28"/>
        </w:rPr>
        <w:tab/>
      </w:r>
      <w:ins w:id="16" w:author="Alex" w:date="2020-06-11T04:36:00Z">
        <w:r w:rsidR="003752A3" w:rsidRPr="003752A3">
          <w:rPr>
            <w:rFonts w:ascii="Times New Roman" w:hAnsi="Times New Roman" w:cs="Times New Roman"/>
            <w:sz w:val="28"/>
            <w:szCs w:val="28"/>
          </w:rPr>
          <w:t xml:space="preserve">      </w:t>
        </w:r>
        <w:r w:rsidR="003752A3">
          <w:rPr>
            <w:rFonts w:ascii="Times New Roman" w:hAnsi="Times New Roman" w:cs="Times New Roman"/>
            <w:sz w:val="28"/>
            <w:szCs w:val="28"/>
          </w:rPr>
          <w:t xml:space="preserve">  </w:t>
        </w:r>
      </w:ins>
      <w:del w:id="17" w:author="Alex" w:date="2020-06-11T04:28:00Z">
        <w:r w:rsidR="00852BEE" w:rsidRPr="00371578" w:rsidDel="005C608C">
          <w:rPr>
            <w:rFonts w:ascii="Times New Roman" w:hAnsi="Times New Roman" w:cs="Times New Roman"/>
            <w:sz w:val="28"/>
            <w:szCs w:val="28"/>
          </w:rPr>
          <w:tab/>
        </w:r>
      </w:del>
      <w:r w:rsidR="00852BEE" w:rsidRPr="00371578">
        <w:rPr>
          <w:rFonts w:ascii="Times New Roman" w:hAnsi="Times New Roman" w:cs="Times New Roman"/>
          <w:sz w:val="28"/>
          <w:szCs w:val="28"/>
        </w:rPr>
        <w:t>8</w:t>
      </w:r>
    </w:p>
    <w:p w14:paraId="0254E113" w14:textId="69D5C18B" w:rsidR="00524380" w:rsidRPr="00371578" w:rsidRDefault="00524380">
      <w:pPr>
        <w:spacing w:after="0" w:line="360" w:lineRule="auto"/>
        <w:ind w:right="424"/>
        <w:rPr>
          <w:rFonts w:ascii="Times New Roman" w:hAnsi="Times New Roman" w:cs="Times New Roman"/>
          <w:sz w:val="28"/>
          <w:szCs w:val="28"/>
        </w:rPr>
        <w:pPrChange w:id="18" w:author="Alex" w:date="2020-06-11T04:28:00Z">
          <w:pPr>
            <w:spacing w:after="0" w:line="360" w:lineRule="auto"/>
            <w:ind w:right="282"/>
          </w:pPr>
        </w:pPrChange>
      </w:pPr>
      <w:r w:rsidRPr="00371578">
        <w:rPr>
          <w:rFonts w:ascii="Times New Roman" w:hAnsi="Times New Roman" w:cs="Times New Roman"/>
          <w:sz w:val="28"/>
          <w:szCs w:val="28"/>
        </w:rPr>
        <w:t xml:space="preserve">1.4 </w:t>
      </w:r>
      <w:r w:rsidR="00584901" w:rsidRPr="00371578">
        <w:rPr>
          <w:rFonts w:ascii="Times New Roman" w:hAnsi="Times New Roman" w:cs="Times New Roman"/>
          <w:sz w:val="28"/>
          <w:szCs w:val="28"/>
        </w:rPr>
        <w:t>Анализ аналогов прототипо</w:t>
      </w:r>
      <w:ins w:id="19" w:author="Alex" w:date="2020-06-11T04:28:00Z">
        <w:r w:rsidR="005C608C">
          <w:rPr>
            <w:rFonts w:ascii="Times New Roman" w:hAnsi="Times New Roman" w:cs="Times New Roman"/>
            <w:sz w:val="28"/>
            <w:szCs w:val="28"/>
          </w:rPr>
          <w:t>в</w:t>
        </w:r>
      </w:ins>
      <w:del w:id="20" w:author="Alex" w:date="2020-06-11T04:28:00Z">
        <w:r w:rsidR="00F43861" w:rsidDel="005C608C">
          <w:rPr>
            <w:rFonts w:ascii="Times New Roman" w:hAnsi="Times New Roman" w:cs="Times New Roman"/>
            <w:sz w:val="28"/>
            <w:szCs w:val="28"/>
          </w:rPr>
          <w:delText>в</w:delText>
        </w:r>
      </w:del>
      <w:ins w:id="21"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22" w:author="Alex" w:date="2020-06-11T04:36:00Z">
        <w:r w:rsidR="003752A3" w:rsidRPr="003752A3">
          <w:rPr>
            <w:rFonts w:ascii="Times New Roman" w:hAnsi="Times New Roman" w:cs="Times New Roman"/>
            <w:sz w:val="28"/>
            <w:szCs w:val="28"/>
          </w:rPr>
          <w:t xml:space="preserve">      </w:t>
        </w:r>
      </w:ins>
      <w:ins w:id="23" w:author="Alex" w:date="2020-06-11T04:18:00Z">
        <w:r w:rsidR="00622A06">
          <w:rPr>
            <w:rFonts w:ascii="Times New Roman" w:hAnsi="Times New Roman" w:cs="Times New Roman"/>
            <w:sz w:val="28"/>
            <w:szCs w:val="28"/>
          </w:rPr>
          <w:t>13</w:t>
        </w:r>
      </w:ins>
    </w:p>
    <w:p w14:paraId="270A266B" w14:textId="4BF6A02C" w:rsidR="00524380" w:rsidRPr="005F76FB" w:rsidRDefault="00371578">
      <w:pPr>
        <w:spacing w:after="0" w:line="360" w:lineRule="auto"/>
        <w:ind w:right="424"/>
        <w:rPr>
          <w:rFonts w:ascii="Times New Roman" w:hAnsi="Times New Roman" w:cs="Times New Roman"/>
          <w:sz w:val="28"/>
          <w:szCs w:val="28"/>
        </w:rPr>
        <w:pPrChange w:id="24" w:author="Alex" w:date="2020-06-11T04:28:00Z">
          <w:pPr>
            <w:spacing w:after="0" w:line="360" w:lineRule="auto"/>
            <w:ind w:right="282"/>
          </w:pPr>
        </w:pPrChange>
      </w:pPr>
      <w:r w:rsidRPr="00371578">
        <w:rPr>
          <w:rFonts w:ascii="Times New Roman" w:hAnsi="Times New Roman" w:cs="Times New Roman"/>
          <w:sz w:val="28"/>
          <w:szCs w:val="28"/>
        </w:rPr>
        <w:t>2 ТЕХНОЛОГИЧЕСКИЙ РАЗДЕЛ</w:t>
      </w:r>
      <w:ins w:id="25"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26" w:author="Alex" w:date="2020-06-11T04:36:00Z">
        <w:r w:rsidR="003752A3" w:rsidRPr="003752A3">
          <w:rPr>
            <w:rFonts w:ascii="Times New Roman" w:hAnsi="Times New Roman" w:cs="Times New Roman"/>
            <w:sz w:val="28"/>
            <w:szCs w:val="28"/>
          </w:rPr>
          <w:t xml:space="preserve">      </w:t>
        </w:r>
      </w:ins>
      <w:ins w:id="27" w:author="Alex" w:date="2020-06-11T04:18:00Z">
        <w:r w:rsidR="00622A06">
          <w:rPr>
            <w:rFonts w:ascii="Times New Roman" w:hAnsi="Times New Roman" w:cs="Times New Roman"/>
            <w:sz w:val="28"/>
            <w:szCs w:val="28"/>
          </w:rPr>
          <w:t>14</w:t>
        </w:r>
      </w:ins>
    </w:p>
    <w:p w14:paraId="602BA3B6" w14:textId="5D553D7C" w:rsidR="00524380" w:rsidRPr="00371578" w:rsidRDefault="00524380">
      <w:pPr>
        <w:spacing w:after="0" w:line="360" w:lineRule="auto"/>
        <w:ind w:right="424"/>
        <w:rPr>
          <w:rFonts w:ascii="Times New Roman" w:hAnsi="Times New Roman" w:cs="Times New Roman"/>
          <w:sz w:val="28"/>
          <w:szCs w:val="28"/>
        </w:rPr>
        <w:pPrChange w:id="28" w:author="Alex" w:date="2020-06-11T04:28:00Z">
          <w:pPr>
            <w:spacing w:after="0" w:line="360" w:lineRule="auto"/>
            <w:ind w:right="282"/>
          </w:pPr>
        </w:pPrChange>
      </w:pPr>
      <w:r w:rsidRPr="00371578">
        <w:rPr>
          <w:rFonts w:ascii="Times New Roman" w:hAnsi="Times New Roman" w:cs="Times New Roman"/>
          <w:sz w:val="28"/>
          <w:szCs w:val="28"/>
        </w:rPr>
        <w:t>2.1 Структура базы данных</w:t>
      </w:r>
      <w:ins w:id="29"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30" w:author="Alex" w:date="2020-06-11T04:36:00Z">
        <w:r w:rsidR="003752A3" w:rsidRPr="003752A3">
          <w:rPr>
            <w:rFonts w:ascii="Times New Roman" w:hAnsi="Times New Roman" w:cs="Times New Roman"/>
            <w:sz w:val="28"/>
            <w:szCs w:val="28"/>
          </w:rPr>
          <w:t xml:space="preserve">      </w:t>
        </w:r>
      </w:ins>
      <w:ins w:id="31" w:author="Alex" w:date="2020-06-11T04:18:00Z">
        <w:r w:rsidR="00622A06">
          <w:rPr>
            <w:rFonts w:ascii="Times New Roman" w:hAnsi="Times New Roman" w:cs="Times New Roman"/>
            <w:sz w:val="28"/>
            <w:szCs w:val="28"/>
          </w:rPr>
          <w:t>14</w:t>
        </w:r>
      </w:ins>
    </w:p>
    <w:p w14:paraId="40417363" w14:textId="5A4CCC1A" w:rsidR="00524380" w:rsidRPr="00371578" w:rsidRDefault="00524380">
      <w:pPr>
        <w:spacing w:after="0" w:line="360" w:lineRule="auto"/>
        <w:ind w:right="424"/>
        <w:rPr>
          <w:rFonts w:ascii="Times New Roman" w:hAnsi="Times New Roman" w:cs="Times New Roman"/>
          <w:sz w:val="28"/>
          <w:szCs w:val="28"/>
        </w:rPr>
        <w:pPrChange w:id="32" w:author="Alex" w:date="2020-06-11T04:28:00Z">
          <w:pPr>
            <w:spacing w:after="0" w:line="360" w:lineRule="auto"/>
            <w:ind w:right="282"/>
          </w:pPr>
        </w:pPrChange>
      </w:pPr>
      <w:r w:rsidRPr="00371578">
        <w:rPr>
          <w:rFonts w:ascii="Times New Roman" w:hAnsi="Times New Roman" w:cs="Times New Roman"/>
          <w:sz w:val="28"/>
          <w:szCs w:val="28"/>
        </w:rPr>
        <w:t xml:space="preserve">2.2 Разработка </w:t>
      </w:r>
      <w:r w:rsidR="00584901" w:rsidRPr="00371578">
        <w:rPr>
          <w:rFonts w:ascii="Times New Roman" w:hAnsi="Times New Roman" w:cs="Times New Roman"/>
          <w:sz w:val="28"/>
          <w:szCs w:val="28"/>
        </w:rPr>
        <w:t>схемы сайта</w:t>
      </w:r>
      <w:ins w:id="33"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34" w:author="Alex" w:date="2020-06-11T04:36:00Z">
        <w:r w:rsidR="003752A3" w:rsidRPr="003752A3">
          <w:rPr>
            <w:rFonts w:ascii="Times New Roman" w:hAnsi="Times New Roman" w:cs="Times New Roman"/>
            <w:sz w:val="28"/>
            <w:szCs w:val="28"/>
          </w:rPr>
          <w:t xml:space="preserve">      </w:t>
        </w:r>
      </w:ins>
      <w:ins w:id="35" w:author="Alex" w:date="2020-06-11T04:19:00Z">
        <w:r w:rsidR="00622A06">
          <w:rPr>
            <w:rFonts w:ascii="Times New Roman" w:hAnsi="Times New Roman" w:cs="Times New Roman"/>
            <w:sz w:val="28"/>
            <w:szCs w:val="28"/>
          </w:rPr>
          <w:t>20</w:t>
        </w:r>
      </w:ins>
    </w:p>
    <w:p w14:paraId="7EE1B2ED" w14:textId="26CF9304" w:rsidR="00524380" w:rsidRPr="00371578" w:rsidRDefault="00524380">
      <w:pPr>
        <w:spacing w:after="0" w:line="360" w:lineRule="auto"/>
        <w:ind w:right="424"/>
        <w:rPr>
          <w:rFonts w:ascii="Times New Roman" w:hAnsi="Times New Roman" w:cs="Times New Roman"/>
          <w:sz w:val="28"/>
          <w:szCs w:val="28"/>
        </w:rPr>
        <w:pPrChange w:id="36" w:author="Alex" w:date="2020-06-11T04:28:00Z">
          <w:pPr>
            <w:spacing w:after="0" w:line="360" w:lineRule="auto"/>
            <w:ind w:right="282"/>
          </w:pPr>
        </w:pPrChange>
      </w:pPr>
      <w:r w:rsidRPr="00371578">
        <w:rPr>
          <w:rFonts w:ascii="Times New Roman" w:hAnsi="Times New Roman" w:cs="Times New Roman"/>
          <w:sz w:val="28"/>
          <w:szCs w:val="28"/>
        </w:rPr>
        <w:t xml:space="preserve">2.3 Разработка </w:t>
      </w:r>
      <w:r w:rsidR="00584901" w:rsidRPr="00371578">
        <w:rPr>
          <w:rFonts w:ascii="Times New Roman" w:hAnsi="Times New Roman" w:cs="Times New Roman"/>
          <w:sz w:val="28"/>
          <w:szCs w:val="28"/>
        </w:rPr>
        <w:t>дизайн макета страниц сайта</w:t>
      </w:r>
      <w:ins w:id="37"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38" w:author="Alex" w:date="2020-06-11T04:36:00Z">
        <w:r w:rsidR="003752A3" w:rsidRPr="003752A3">
          <w:rPr>
            <w:rFonts w:ascii="Times New Roman" w:hAnsi="Times New Roman" w:cs="Times New Roman"/>
            <w:sz w:val="28"/>
            <w:szCs w:val="28"/>
          </w:rPr>
          <w:t xml:space="preserve">      </w:t>
        </w:r>
      </w:ins>
      <w:ins w:id="39" w:author="Alex" w:date="2020-06-11T04:19:00Z">
        <w:r w:rsidR="00622A06">
          <w:rPr>
            <w:rFonts w:ascii="Times New Roman" w:hAnsi="Times New Roman" w:cs="Times New Roman"/>
            <w:sz w:val="28"/>
            <w:szCs w:val="28"/>
          </w:rPr>
          <w:t>21</w:t>
        </w:r>
      </w:ins>
    </w:p>
    <w:p w14:paraId="49DD0CFC" w14:textId="57CBFE3F" w:rsidR="00524380" w:rsidRPr="00371578" w:rsidRDefault="00524380">
      <w:pPr>
        <w:spacing w:after="0" w:line="360" w:lineRule="auto"/>
        <w:ind w:right="424"/>
        <w:rPr>
          <w:rFonts w:ascii="Times New Roman" w:hAnsi="Times New Roman" w:cs="Times New Roman"/>
          <w:sz w:val="28"/>
          <w:szCs w:val="28"/>
        </w:rPr>
        <w:pPrChange w:id="40" w:author="Alex" w:date="2020-06-11T04:28:00Z">
          <w:pPr>
            <w:spacing w:after="0" w:line="360" w:lineRule="auto"/>
            <w:ind w:right="282"/>
          </w:pPr>
        </w:pPrChange>
      </w:pPr>
      <w:r w:rsidRPr="00371578">
        <w:rPr>
          <w:rFonts w:ascii="Times New Roman" w:hAnsi="Times New Roman" w:cs="Times New Roman"/>
          <w:sz w:val="28"/>
          <w:szCs w:val="28"/>
        </w:rPr>
        <w:t xml:space="preserve">2.4 </w:t>
      </w:r>
      <w:r w:rsidR="00584901" w:rsidRPr="00371578">
        <w:rPr>
          <w:rFonts w:ascii="Times New Roman" w:hAnsi="Times New Roman" w:cs="Times New Roman"/>
          <w:sz w:val="28"/>
          <w:szCs w:val="28"/>
        </w:rPr>
        <w:t>Разработка алгоритмов обработки информации</w:t>
      </w:r>
      <w:ins w:id="41" w:author="Alex" w:date="2020-06-11T04:28: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42" w:author="Alex" w:date="2020-06-11T04:36:00Z">
        <w:r w:rsidR="003752A3" w:rsidRPr="003752A3">
          <w:rPr>
            <w:rFonts w:ascii="Times New Roman" w:hAnsi="Times New Roman" w:cs="Times New Roman"/>
            <w:sz w:val="28"/>
            <w:szCs w:val="28"/>
          </w:rPr>
          <w:t xml:space="preserve">      </w:t>
        </w:r>
      </w:ins>
      <w:ins w:id="43" w:author="Alex" w:date="2020-06-11T04:19:00Z">
        <w:r w:rsidR="00622A06">
          <w:rPr>
            <w:rFonts w:ascii="Times New Roman" w:hAnsi="Times New Roman" w:cs="Times New Roman"/>
            <w:sz w:val="28"/>
            <w:szCs w:val="28"/>
          </w:rPr>
          <w:t>41</w:t>
        </w:r>
      </w:ins>
    </w:p>
    <w:p w14:paraId="72616C6E" w14:textId="6DDC13E4" w:rsidR="00524380" w:rsidRPr="00371578" w:rsidRDefault="00524380">
      <w:pPr>
        <w:spacing w:after="0" w:line="360" w:lineRule="auto"/>
        <w:ind w:right="424"/>
        <w:rPr>
          <w:rFonts w:ascii="Times New Roman" w:hAnsi="Times New Roman" w:cs="Times New Roman"/>
          <w:sz w:val="28"/>
          <w:szCs w:val="28"/>
        </w:rPr>
        <w:pPrChange w:id="44" w:author="Alex" w:date="2020-06-11T04:28:00Z">
          <w:pPr>
            <w:spacing w:after="0" w:line="360" w:lineRule="auto"/>
            <w:ind w:right="282"/>
          </w:pPr>
        </w:pPrChange>
      </w:pPr>
      <w:r w:rsidRPr="00371578">
        <w:rPr>
          <w:rFonts w:ascii="Times New Roman" w:hAnsi="Times New Roman" w:cs="Times New Roman"/>
          <w:sz w:val="28"/>
          <w:szCs w:val="28"/>
        </w:rPr>
        <w:t xml:space="preserve">2.5 </w:t>
      </w:r>
      <w:r w:rsidR="00584901" w:rsidRPr="00371578">
        <w:rPr>
          <w:rFonts w:ascii="Times New Roman" w:hAnsi="Times New Roman" w:cs="Times New Roman"/>
          <w:sz w:val="28"/>
          <w:szCs w:val="28"/>
        </w:rPr>
        <w:t>Разработка текстового содержания сайта</w:t>
      </w:r>
      <w:ins w:id="45"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46" w:author="Alex" w:date="2020-06-11T04:36:00Z">
        <w:r w:rsidR="003752A3" w:rsidRPr="003752A3">
          <w:rPr>
            <w:rFonts w:ascii="Times New Roman" w:hAnsi="Times New Roman" w:cs="Times New Roman"/>
            <w:sz w:val="28"/>
            <w:szCs w:val="28"/>
          </w:rPr>
          <w:t xml:space="preserve">      </w:t>
        </w:r>
      </w:ins>
      <w:ins w:id="47" w:author="Alex" w:date="2020-06-11T04:20:00Z">
        <w:r w:rsidR="005C4EE4">
          <w:rPr>
            <w:rFonts w:ascii="Times New Roman" w:hAnsi="Times New Roman" w:cs="Times New Roman"/>
            <w:sz w:val="28"/>
            <w:szCs w:val="28"/>
          </w:rPr>
          <w:t>42</w:t>
        </w:r>
      </w:ins>
    </w:p>
    <w:p w14:paraId="15154008" w14:textId="62CECC85" w:rsidR="00584901" w:rsidRPr="00371578" w:rsidRDefault="00584901">
      <w:pPr>
        <w:spacing w:after="0" w:line="360" w:lineRule="auto"/>
        <w:ind w:right="424"/>
        <w:rPr>
          <w:rFonts w:ascii="Times New Roman" w:hAnsi="Times New Roman" w:cs="Times New Roman"/>
          <w:sz w:val="28"/>
          <w:szCs w:val="28"/>
        </w:rPr>
        <w:pPrChange w:id="48" w:author="Alex" w:date="2020-06-11T04:28:00Z">
          <w:pPr>
            <w:spacing w:after="0" w:line="360" w:lineRule="auto"/>
            <w:ind w:right="282"/>
          </w:pPr>
        </w:pPrChange>
      </w:pPr>
      <w:r w:rsidRPr="00371578">
        <w:rPr>
          <w:rFonts w:ascii="Times New Roman" w:hAnsi="Times New Roman" w:cs="Times New Roman"/>
          <w:sz w:val="28"/>
          <w:szCs w:val="28"/>
        </w:rPr>
        <w:t>2.6 Разработка мультимедийного контента</w:t>
      </w:r>
      <w:ins w:id="49"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50" w:author="Alex" w:date="2020-06-11T04:36:00Z">
        <w:r w:rsidR="003752A3" w:rsidRPr="003752A3">
          <w:rPr>
            <w:rFonts w:ascii="Times New Roman" w:hAnsi="Times New Roman" w:cs="Times New Roman"/>
            <w:sz w:val="28"/>
            <w:szCs w:val="28"/>
          </w:rPr>
          <w:t xml:space="preserve">      </w:t>
        </w:r>
      </w:ins>
      <w:ins w:id="51" w:author="Alex" w:date="2020-06-11T04:20:00Z">
        <w:r w:rsidR="005C4EE4">
          <w:rPr>
            <w:rFonts w:ascii="Times New Roman" w:hAnsi="Times New Roman" w:cs="Times New Roman"/>
            <w:sz w:val="28"/>
            <w:szCs w:val="28"/>
          </w:rPr>
          <w:t>43</w:t>
        </w:r>
      </w:ins>
    </w:p>
    <w:p w14:paraId="2661032D" w14:textId="1C4F7100" w:rsidR="00524380" w:rsidRPr="00371578" w:rsidRDefault="00371578">
      <w:pPr>
        <w:spacing w:after="0" w:line="360" w:lineRule="auto"/>
        <w:ind w:right="424"/>
        <w:rPr>
          <w:rFonts w:ascii="Times New Roman" w:hAnsi="Times New Roman" w:cs="Times New Roman"/>
          <w:sz w:val="28"/>
          <w:szCs w:val="28"/>
        </w:rPr>
        <w:pPrChange w:id="52" w:author="Alex" w:date="2020-06-11T04:28:00Z">
          <w:pPr>
            <w:spacing w:after="0" w:line="360" w:lineRule="auto"/>
            <w:ind w:right="282"/>
          </w:pPr>
        </w:pPrChange>
      </w:pPr>
      <w:r w:rsidRPr="00371578">
        <w:rPr>
          <w:rFonts w:ascii="Times New Roman" w:hAnsi="Times New Roman" w:cs="Times New Roman"/>
          <w:sz w:val="28"/>
          <w:szCs w:val="28"/>
        </w:rPr>
        <w:t>3 ОТЛАДКА И ТЕСТИРОВАНИЕ</w:t>
      </w:r>
      <w:ins w:id="53"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54" w:author="Alex" w:date="2020-06-11T04:36:00Z">
        <w:r w:rsidR="003752A3" w:rsidRPr="003752A3">
          <w:rPr>
            <w:rFonts w:ascii="Times New Roman" w:hAnsi="Times New Roman" w:cs="Times New Roman"/>
            <w:sz w:val="28"/>
            <w:szCs w:val="28"/>
          </w:rPr>
          <w:t xml:space="preserve">      </w:t>
        </w:r>
      </w:ins>
      <w:ins w:id="55" w:author="Alex" w:date="2020-06-11T04:21:00Z">
        <w:r w:rsidR="005C4EE4">
          <w:rPr>
            <w:rFonts w:ascii="Times New Roman" w:hAnsi="Times New Roman" w:cs="Times New Roman"/>
            <w:sz w:val="28"/>
            <w:szCs w:val="28"/>
          </w:rPr>
          <w:t>44</w:t>
        </w:r>
      </w:ins>
    </w:p>
    <w:p w14:paraId="7D53290D" w14:textId="3B242AFF" w:rsidR="00524380" w:rsidRPr="00371578" w:rsidRDefault="00524380">
      <w:pPr>
        <w:spacing w:after="0" w:line="360" w:lineRule="auto"/>
        <w:ind w:right="424"/>
        <w:rPr>
          <w:rFonts w:ascii="Times New Roman" w:hAnsi="Times New Roman" w:cs="Times New Roman"/>
          <w:sz w:val="28"/>
          <w:szCs w:val="28"/>
        </w:rPr>
        <w:pPrChange w:id="56" w:author="Alex" w:date="2020-06-11T04:28:00Z">
          <w:pPr>
            <w:spacing w:after="0" w:line="360" w:lineRule="auto"/>
            <w:ind w:right="282"/>
          </w:pPr>
        </w:pPrChange>
      </w:pPr>
      <w:r w:rsidRPr="00371578">
        <w:rPr>
          <w:rFonts w:ascii="Times New Roman" w:hAnsi="Times New Roman" w:cs="Times New Roman"/>
          <w:sz w:val="28"/>
          <w:szCs w:val="28"/>
        </w:rPr>
        <w:t>3.1 Выбор стратегии тестирования</w:t>
      </w:r>
      <w:ins w:id="57"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58" w:author="Alex" w:date="2020-06-11T04:36:00Z">
        <w:r w:rsidR="003752A3" w:rsidRPr="003752A3">
          <w:rPr>
            <w:rFonts w:ascii="Times New Roman" w:hAnsi="Times New Roman" w:cs="Times New Roman"/>
            <w:sz w:val="28"/>
            <w:szCs w:val="28"/>
          </w:rPr>
          <w:t xml:space="preserve">      </w:t>
        </w:r>
      </w:ins>
      <w:ins w:id="59" w:author="Alex" w:date="2020-06-11T04:21:00Z">
        <w:r w:rsidR="005C4EE4">
          <w:rPr>
            <w:rFonts w:ascii="Times New Roman" w:hAnsi="Times New Roman" w:cs="Times New Roman"/>
            <w:sz w:val="28"/>
            <w:szCs w:val="28"/>
          </w:rPr>
          <w:t>44</w:t>
        </w:r>
      </w:ins>
    </w:p>
    <w:p w14:paraId="340E3FCF" w14:textId="0F7FC98B" w:rsidR="00524380" w:rsidRPr="00371578" w:rsidRDefault="00524380">
      <w:pPr>
        <w:spacing w:after="0" w:line="360" w:lineRule="auto"/>
        <w:ind w:right="424"/>
        <w:rPr>
          <w:rFonts w:ascii="Times New Roman" w:hAnsi="Times New Roman" w:cs="Times New Roman"/>
          <w:sz w:val="28"/>
          <w:szCs w:val="28"/>
        </w:rPr>
        <w:pPrChange w:id="60" w:author="Alex" w:date="2020-06-11T04:28:00Z">
          <w:pPr>
            <w:spacing w:after="0" w:line="360" w:lineRule="auto"/>
            <w:ind w:right="282"/>
          </w:pPr>
        </w:pPrChange>
      </w:pPr>
      <w:r w:rsidRPr="00371578">
        <w:rPr>
          <w:rFonts w:ascii="Times New Roman" w:hAnsi="Times New Roman" w:cs="Times New Roman"/>
          <w:sz w:val="28"/>
          <w:szCs w:val="28"/>
        </w:rPr>
        <w:t>3.2 Разработка сценариев тестирования</w:t>
      </w:r>
      <w:ins w:id="61"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62" w:author="Alex" w:date="2020-06-11T04:36:00Z">
        <w:r w:rsidR="003752A3" w:rsidRPr="003752A3">
          <w:rPr>
            <w:rFonts w:ascii="Times New Roman" w:hAnsi="Times New Roman" w:cs="Times New Roman"/>
            <w:sz w:val="28"/>
            <w:szCs w:val="28"/>
          </w:rPr>
          <w:t xml:space="preserve">      </w:t>
        </w:r>
      </w:ins>
      <w:ins w:id="63" w:author="Alex" w:date="2020-06-11T04:21:00Z">
        <w:r w:rsidR="005C4EE4">
          <w:rPr>
            <w:rFonts w:ascii="Times New Roman" w:hAnsi="Times New Roman" w:cs="Times New Roman"/>
            <w:sz w:val="28"/>
            <w:szCs w:val="28"/>
          </w:rPr>
          <w:t>4</w:t>
        </w:r>
      </w:ins>
      <w:ins w:id="64" w:author="Alex" w:date="2020-06-11T04:22:00Z">
        <w:r w:rsidR="005C4EE4">
          <w:rPr>
            <w:rFonts w:ascii="Times New Roman" w:hAnsi="Times New Roman" w:cs="Times New Roman"/>
            <w:sz w:val="28"/>
            <w:szCs w:val="28"/>
          </w:rPr>
          <w:t>5</w:t>
        </w:r>
      </w:ins>
    </w:p>
    <w:p w14:paraId="71ABA2A5" w14:textId="7B5F4749" w:rsidR="008D1CB0" w:rsidRPr="00371578" w:rsidRDefault="00524380">
      <w:pPr>
        <w:spacing w:after="0" w:line="360" w:lineRule="auto"/>
        <w:ind w:right="424"/>
        <w:rPr>
          <w:rFonts w:ascii="Times New Roman" w:hAnsi="Times New Roman" w:cs="Times New Roman"/>
          <w:sz w:val="28"/>
          <w:szCs w:val="28"/>
        </w:rPr>
        <w:pPrChange w:id="65" w:author="Alex" w:date="2020-06-11T04:28:00Z">
          <w:pPr>
            <w:spacing w:after="0" w:line="360" w:lineRule="auto"/>
            <w:ind w:right="282"/>
          </w:pPr>
        </w:pPrChange>
      </w:pPr>
      <w:r w:rsidRPr="00371578">
        <w:rPr>
          <w:rFonts w:ascii="Times New Roman" w:hAnsi="Times New Roman" w:cs="Times New Roman"/>
          <w:sz w:val="28"/>
          <w:szCs w:val="28"/>
        </w:rPr>
        <w:t>3.3 Протоколы тестирования</w:t>
      </w:r>
      <w:ins w:id="66"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67" w:author="Alex" w:date="2020-06-11T04:36:00Z">
        <w:r w:rsidR="003752A3" w:rsidRPr="003752A3">
          <w:rPr>
            <w:rFonts w:ascii="Times New Roman" w:hAnsi="Times New Roman" w:cs="Times New Roman"/>
            <w:sz w:val="28"/>
            <w:szCs w:val="28"/>
          </w:rPr>
          <w:t xml:space="preserve">      </w:t>
        </w:r>
      </w:ins>
      <w:ins w:id="68" w:author="Alex" w:date="2020-06-11T04:21:00Z">
        <w:r w:rsidR="005C4EE4">
          <w:rPr>
            <w:rFonts w:ascii="Times New Roman" w:hAnsi="Times New Roman" w:cs="Times New Roman"/>
            <w:sz w:val="28"/>
            <w:szCs w:val="28"/>
          </w:rPr>
          <w:t>48</w:t>
        </w:r>
      </w:ins>
    </w:p>
    <w:p w14:paraId="45765BBE" w14:textId="5625CABD" w:rsidR="00524380" w:rsidRPr="00371578" w:rsidRDefault="00371578">
      <w:pPr>
        <w:spacing w:after="0" w:line="360" w:lineRule="auto"/>
        <w:ind w:right="424"/>
        <w:rPr>
          <w:rFonts w:ascii="Times New Roman" w:hAnsi="Times New Roman" w:cs="Times New Roman"/>
          <w:sz w:val="28"/>
          <w:szCs w:val="28"/>
        </w:rPr>
        <w:pPrChange w:id="69" w:author="Alex" w:date="2020-06-11T04:28:00Z">
          <w:pPr>
            <w:spacing w:after="0" w:line="360" w:lineRule="auto"/>
            <w:ind w:right="282"/>
          </w:pPr>
        </w:pPrChange>
      </w:pPr>
      <w:r w:rsidRPr="00371578">
        <w:rPr>
          <w:rFonts w:ascii="Times New Roman" w:hAnsi="Times New Roman" w:cs="Times New Roman"/>
          <w:sz w:val="28"/>
          <w:szCs w:val="28"/>
        </w:rPr>
        <w:t>ЗАКЛЮЧЕНИЕ</w:t>
      </w:r>
      <w:ins w:id="70"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71" w:author="Alex" w:date="2020-06-11T04:36:00Z">
        <w:r w:rsidR="003752A3" w:rsidRPr="003752A3">
          <w:rPr>
            <w:rFonts w:ascii="Times New Roman" w:hAnsi="Times New Roman" w:cs="Times New Roman"/>
            <w:sz w:val="28"/>
            <w:szCs w:val="28"/>
          </w:rPr>
          <w:t xml:space="preserve">      </w:t>
        </w:r>
      </w:ins>
      <w:ins w:id="72" w:author="Alex" w:date="2020-06-11T04:21:00Z">
        <w:r w:rsidR="005C4EE4">
          <w:rPr>
            <w:rFonts w:ascii="Times New Roman" w:hAnsi="Times New Roman" w:cs="Times New Roman"/>
            <w:sz w:val="28"/>
            <w:szCs w:val="28"/>
          </w:rPr>
          <w:t>49</w:t>
        </w:r>
      </w:ins>
    </w:p>
    <w:p w14:paraId="5CDF9C73" w14:textId="486795C8" w:rsidR="00524380" w:rsidRPr="00371578" w:rsidRDefault="00371578">
      <w:pPr>
        <w:spacing w:after="0" w:line="360" w:lineRule="auto"/>
        <w:ind w:right="424"/>
        <w:rPr>
          <w:rFonts w:ascii="Times New Roman" w:hAnsi="Times New Roman" w:cs="Times New Roman"/>
          <w:sz w:val="28"/>
          <w:szCs w:val="28"/>
        </w:rPr>
        <w:pPrChange w:id="73" w:author="Alex" w:date="2020-06-11T04:28:00Z">
          <w:pPr>
            <w:spacing w:after="0" w:line="360" w:lineRule="auto"/>
            <w:ind w:right="282"/>
          </w:pPr>
        </w:pPrChange>
      </w:pPr>
      <w:r w:rsidRPr="00371578">
        <w:rPr>
          <w:rFonts w:ascii="Times New Roman" w:hAnsi="Times New Roman" w:cs="Times New Roman"/>
          <w:sz w:val="28"/>
          <w:szCs w:val="28"/>
        </w:rPr>
        <w:t>СПИСОК ИСТОЧНИКОВ</w:t>
      </w:r>
      <w:ins w:id="74"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75" w:author="Alex" w:date="2020-06-11T04:36:00Z">
        <w:r w:rsidR="003752A3" w:rsidRPr="003752A3">
          <w:rPr>
            <w:rFonts w:ascii="Times New Roman" w:hAnsi="Times New Roman" w:cs="Times New Roman"/>
            <w:sz w:val="28"/>
            <w:szCs w:val="28"/>
          </w:rPr>
          <w:t xml:space="preserve">      </w:t>
        </w:r>
      </w:ins>
      <w:ins w:id="76" w:author="Alex" w:date="2020-06-11T04:22:00Z">
        <w:r w:rsidR="005C4EE4">
          <w:rPr>
            <w:rFonts w:ascii="Times New Roman" w:hAnsi="Times New Roman" w:cs="Times New Roman"/>
            <w:sz w:val="28"/>
            <w:szCs w:val="28"/>
          </w:rPr>
          <w:t>51</w:t>
        </w:r>
      </w:ins>
    </w:p>
    <w:p w14:paraId="071AE309" w14:textId="6E57B697" w:rsidR="00C50396" w:rsidRDefault="00371578">
      <w:pPr>
        <w:spacing w:after="0" w:line="360" w:lineRule="auto"/>
        <w:ind w:right="424"/>
        <w:rPr>
          <w:ins w:id="77" w:author="Alex" w:date="2020-06-11T04:27:00Z"/>
          <w:rFonts w:ascii="Times New Roman" w:hAnsi="Times New Roman" w:cs="Times New Roman"/>
          <w:sz w:val="28"/>
          <w:szCs w:val="28"/>
        </w:rPr>
        <w:pPrChange w:id="78" w:author="Alex" w:date="2020-06-11T04:28:00Z">
          <w:pPr>
            <w:spacing w:after="0" w:line="360" w:lineRule="auto"/>
            <w:ind w:right="282"/>
          </w:pPr>
        </w:pPrChange>
      </w:pPr>
      <w:r>
        <w:rPr>
          <w:rFonts w:ascii="Times New Roman" w:hAnsi="Times New Roman" w:cs="Times New Roman"/>
          <w:sz w:val="28"/>
          <w:szCs w:val="28"/>
        </w:rPr>
        <w:t>ПРИЛОЖЕНИЕ А</w:t>
      </w:r>
      <w:r w:rsidRPr="003521E0">
        <w:rPr>
          <w:rFonts w:ascii="Times New Roman" w:hAnsi="Times New Roman" w:cs="Times New Roman"/>
          <w:sz w:val="28"/>
          <w:szCs w:val="28"/>
        </w:rPr>
        <w:t>.</w:t>
      </w:r>
      <w:r>
        <w:rPr>
          <w:rFonts w:ascii="Times New Roman" w:hAnsi="Times New Roman" w:cs="Times New Roman"/>
          <w:sz w:val="28"/>
          <w:szCs w:val="28"/>
        </w:rPr>
        <w:t xml:space="preserve"> Техническое задание</w:t>
      </w:r>
      <w:ins w:id="79" w:author="Alex" w:date="2020-06-11T04:29:00Z">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r w:rsidR="005C608C">
          <w:rPr>
            <w:rFonts w:ascii="Times New Roman" w:hAnsi="Times New Roman" w:cs="Times New Roman"/>
            <w:sz w:val="28"/>
            <w:szCs w:val="28"/>
          </w:rPr>
          <w:tab/>
        </w:r>
      </w:ins>
      <w:ins w:id="80" w:author="Alex" w:date="2020-06-11T04:36:00Z">
        <w:r w:rsidR="003752A3" w:rsidRPr="003752A3">
          <w:rPr>
            <w:rFonts w:ascii="Times New Roman" w:hAnsi="Times New Roman" w:cs="Times New Roman"/>
            <w:sz w:val="28"/>
            <w:szCs w:val="28"/>
          </w:rPr>
          <w:t xml:space="preserve">      </w:t>
        </w:r>
      </w:ins>
      <w:ins w:id="81" w:author="Alex" w:date="2020-06-11T04:22:00Z">
        <w:r w:rsidR="005C4EE4">
          <w:rPr>
            <w:rFonts w:ascii="Times New Roman" w:hAnsi="Times New Roman" w:cs="Times New Roman"/>
            <w:sz w:val="28"/>
            <w:szCs w:val="28"/>
          </w:rPr>
          <w:t>53</w:t>
        </w:r>
      </w:ins>
    </w:p>
    <w:p w14:paraId="27DE7D63" w14:textId="2C1C6126" w:rsidR="005C608C" w:rsidRPr="003521E0" w:rsidRDefault="005C608C">
      <w:pPr>
        <w:spacing w:after="0" w:line="360" w:lineRule="auto"/>
        <w:ind w:right="424"/>
        <w:rPr>
          <w:rFonts w:ascii="Times New Roman" w:hAnsi="Times New Roman" w:cs="Times New Roman"/>
          <w:sz w:val="28"/>
          <w:szCs w:val="28"/>
        </w:rPr>
        <w:pPrChange w:id="82" w:author="Alex" w:date="2020-06-11T04:28:00Z">
          <w:pPr>
            <w:spacing w:after="0" w:line="360" w:lineRule="auto"/>
            <w:ind w:right="282"/>
          </w:pPr>
        </w:pPrChange>
      </w:pPr>
      <w:ins w:id="83" w:author="Alex" w:date="2020-06-11T04:27:00Z">
        <w:r>
          <w:rPr>
            <w:rFonts w:ascii="Times New Roman" w:hAnsi="Times New Roman" w:cs="Times New Roman"/>
            <w:sz w:val="28"/>
            <w:szCs w:val="28"/>
          </w:rPr>
          <w:t>ПРИЛОЖЕНИ</w:t>
        </w:r>
      </w:ins>
      <w:ins w:id="84" w:author="Alex" w:date="2020-06-11T04:29:00Z">
        <w:r>
          <w:rPr>
            <w:rFonts w:ascii="Times New Roman" w:hAnsi="Times New Roman" w:cs="Times New Roman"/>
            <w:sz w:val="28"/>
            <w:szCs w:val="28"/>
          </w:rPr>
          <w:t>Е</w:t>
        </w:r>
      </w:ins>
      <w:ins w:id="85" w:author="Alex" w:date="2020-06-11T04:27:00Z">
        <w:r>
          <w:rPr>
            <w:rFonts w:ascii="Times New Roman" w:hAnsi="Times New Roman" w:cs="Times New Roman"/>
            <w:sz w:val="28"/>
            <w:szCs w:val="28"/>
          </w:rPr>
          <w:t xml:space="preserve"> Б</w:t>
        </w:r>
      </w:ins>
      <w:ins w:id="86" w:author="Alex" w:date="2020-06-11T04:29:00Z">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ins>
      <w:ins w:id="87" w:author="Alex" w:date="2020-06-11T04:36:00Z">
        <w:r w:rsidR="003752A3" w:rsidRPr="003752A3">
          <w:rPr>
            <w:rFonts w:ascii="Times New Roman" w:hAnsi="Times New Roman" w:cs="Times New Roman"/>
            <w:sz w:val="28"/>
            <w:szCs w:val="28"/>
          </w:rPr>
          <w:t xml:space="preserve">      </w:t>
        </w:r>
      </w:ins>
      <w:ins w:id="88" w:author="Alex" w:date="2020-06-11T04:27:00Z">
        <w:r>
          <w:rPr>
            <w:rFonts w:ascii="Times New Roman" w:hAnsi="Times New Roman" w:cs="Times New Roman"/>
            <w:sz w:val="28"/>
            <w:szCs w:val="28"/>
          </w:rPr>
          <w:t>63</w:t>
        </w:r>
        <w:r>
          <w:rPr>
            <w:rFonts w:ascii="Times New Roman" w:hAnsi="Times New Roman" w:cs="Times New Roman"/>
            <w:sz w:val="28"/>
            <w:szCs w:val="28"/>
          </w:rPr>
          <w:br/>
          <w:t>ПРИЛОЖЕНИЕ В</w:t>
        </w:r>
      </w:ins>
      <w:ins w:id="89" w:author="Alex" w:date="2020-06-11T04:29:00Z">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ins>
      <w:ins w:id="90" w:author="Alex" w:date="2020-06-11T04:36:00Z">
        <w:r w:rsidR="003752A3" w:rsidRPr="003752A3">
          <w:rPr>
            <w:rFonts w:ascii="Times New Roman" w:hAnsi="Times New Roman" w:cs="Times New Roman"/>
            <w:sz w:val="28"/>
            <w:szCs w:val="28"/>
          </w:rPr>
          <w:t xml:space="preserve">      </w:t>
        </w:r>
      </w:ins>
      <w:ins w:id="91" w:author="Alex" w:date="2020-06-11T04:27:00Z">
        <w:r>
          <w:rPr>
            <w:rFonts w:ascii="Times New Roman" w:hAnsi="Times New Roman" w:cs="Times New Roman"/>
            <w:sz w:val="28"/>
            <w:szCs w:val="28"/>
          </w:rPr>
          <w:t>64</w:t>
        </w:r>
        <w:r>
          <w:rPr>
            <w:rFonts w:ascii="Times New Roman" w:hAnsi="Times New Roman" w:cs="Times New Roman"/>
            <w:sz w:val="28"/>
            <w:szCs w:val="28"/>
          </w:rPr>
          <w:br/>
          <w:t>ПРИЛОЖЕНИЕ Г</w:t>
        </w:r>
      </w:ins>
      <w:ins w:id="92" w:author="Alex" w:date="2020-06-11T04:29:00Z">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ins>
      <w:ins w:id="93" w:author="Alex" w:date="2020-06-11T04:36:00Z">
        <w:r w:rsidR="003752A3" w:rsidRPr="003752A3">
          <w:rPr>
            <w:rFonts w:ascii="Times New Roman" w:hAnsi="Times New Roman" w:cs="Times New Roman"/>
            <w:sz w:val="28"/>
            <w:szCs w:val="28"/>
          </w:rPr>
          <w:t xml:space="preserve">      </w:t>
        </w:r>
      </w:ins>
      <w:ins w:id="94" w:author="Alex" w:date="2020-06-11T04:27:00Z">
        <w:r>
          <w:rPr>
            <w:rFonts w:ascii="Times New Roman" w:hAnsi="Times New Roman" w:cs="Times New Roman"/>
            <w:sz w:val="28"/>
            <w:szCs w:val="28"/>
          </w:rPr>
          <w:t>65</w:t>
        </w:r>
      </w:ins>
    </w:p>
    <w:p w14:paraId="13C281AF" w14:textId="77777777" w:rsidR="00C50396" w:rsidRDefault="00C50396">
      <w:pPr>
        <w:rPr>
          <w:rFonts w:ascii="Times New Roman" w:hAnsi="Times New Roman" w:cs="Times New Roman"/>
          <w:sz w:val="28"/>
          <w:szCs w:val="28"/>
        </w:rPr>
      </w:pPr>
      <w:r>
        <w:rPr>
          <w:rFonts w:ascii="Times New Roman" w:hAnsi="Times New Roman" w:cs="Times New Roman"/>
          <w:sz w:val="28"/>
          <w:szCs w:val="28"/>
        </w:rPr>
        <w:br w:type="page"/>
      </w:r>
    </w:p>
    <w:p w14:paraId="59D454EB" w14:textId="49B1B6CE" w:rsidR="00524380" w:rsidRDefault="00C50396" w:rsidP="00830E50">
      <w:pPr>
        <w:spacing w:after="0" w:line="480" w:lineRule="auto"/>
        <w:ind w:right="282"/>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14:paraId="72A8C08C" w14:textId="3451AF0C" w:rsidR="009C7547" w:rsidRDefault="00830E50" w:rsidP="009C7547">
      <w:pPr>
        <w:spacing w:after="0" w:line="360" w:lineRule="auto"/>
        <w:ind w:right="424" w:firstLine="708"/>
        <w:jc w:val="both"/>
        <w:rPr>
          <w:rFonts w:ascii="Times New Roman" w:hAnsi="Times New Roman" w:cs="Times New Roman"/>
          <w:sz w:val="28"/>
          <w:szCs w:val="28"/>
        </w:rPr>
      </w:pPr>
      <w:r w:rsidRPr="00830E50">
        <w:rPr>
          <w:rFonts w:ascii="Times New Roman" w:hAnsi="Times New Roman" w:cs="Times New Roman"/>
          <w:sz w:val="28"/>
          <w:szCs w:val="28"/>
        </w:rPr>
        <w:t>Интернет-торговля</w:t>
      </w:r>
      <w:r w:rsidR="00817D03">
        <w:rPr>
          <w:rFonts w:ascii="Times New Roman" w:hAnsi="Times New Roman" w:cs="Times New Roman"/>
          <w:sz w:val="28"/>
          <w:szCs w:val="28"/>
        </w:rPr>
        <w:t xml:space="preserve"> </w:t>
      </w:r>
      <w:r w:rsidRPr="00830E50">
        <w:rPr>
          <w:rFonts w:ascii="Times New Roman" w:hAnsi="Times New Roman" w:cs="Times New Roman"/>
          <w:sz w:val="28"/>
          <w:szCs w:val="28"/>
        </w:rPr>
        <w:t>–</w:t>
      </w:r>
      <w:r w:rsidR="00817D03">
        <w:rPr>
          <w:rFonts w:ascii="Times New Roman" w:hAnsi="Times New Roman" w:cs="Times New Roman"/>
          <w:sz w:val="28"/>
          <w:szCs w:val="28"/>
        </w:rPr>
        <w:t xml:space="preserve"> </w:t>
      </w:r>
      <w:r w:rsidR="00817D03" w:rsidRPr="00817D03">
        <w:rPr>
          <w:rFonts w:ascii="Times New Roman" w:hAnsi="Times New Roman" w:cs="Times New Roman"/>
          <w:sz w:val="28"/>
          <w:szCs w:val="28"/>
        </w:rPr>
        <w:t>процесс продажи физических и нефизических товаров через специализированные</w:t>
      </w:r>
      <w:r w:rsidR="00817D03">
        <w:rPr>
          <w:rFonts w:ascii="Times New Roman" w:hAnsi="Times New Roman" w:cs="Times New Roman"/>
          <w:sz w:val="28"/>
          <w:szCs w:val="28"/>
        </w:rPr>
        <w:t xml:space="preserve"> </w:t>
      </w:r>
      <w:r w:rsidR="00817D03" w:rsidRPr="00817D03">
        <w:rPr>
          <w:rFonts w:ascii="Times New Roman" w:hAnsi="Times New Roman" w:cs="Times New Roman"/>
          <w:sz w:val="28"/>
          <w:szCs w:val="28"/>
        </w:rPr>
        <w:t>электронные платформы, обеспечивающие дистанционн</w:t>
      </w:r>
      <w:r w:rsidR="00817D03">
        <w:rPr>
          <w:rFonts w:ascii="Times New Roman" w:hAnsi="Times New Roman" w:cs="Times New Roman"/>
          <w:sz w:val="28"/>
          <w:szCs w:val="28"/>
        </w:rPr>
        <w:t>ое оформление</w:t>
      </w:r>
      <w:r w:rsidR="00371578">
        <w:rPr>
          <w:rFonts w:ascii="Times New Roman" w:hAnsi="Times New Roman" w:cs="Times New Roman"/>
          <w:sz w:val="28"/>
          <w:szCs w:val="28"/>
        </w:rPr>
        <w:t xml:space="preserve"> покупок</w:t>
      </w:r>
      <w:r w:rsidR="00817D03" w:rsidRPr="00817D03">
        <w:rPr>
          <w:rFonts w:ascii="Times New Roman" w:hAnsi="Times New Roman" w:cs="Times New Roman"/>
          <w:sz w:val="28"/>
          <w:szCs w:val="28"/>
        </w:rPr>
        <w:t xml:space="preserve">. </w:t>
      </w:r>
      <w:r w:rsidRPr="00830E50">
        <w:rPr>
          <w:rFonts w:ascii="Times New Roman" w:hAnsi="Times New Roman" w:cs="Times New Roman"/>
          <w:sz w:val="28"/>
          <w:szCs w:val="28"/>
        </w:rPr>
        <w:t>Интернет-торговля в</w:t>
      </w:r>
      <w:r w:rsidR="00817D03">
        <w:rPr>
          <w:rFonts w:ascii="Times New Roman" w:hAnsi="Times New Roman" w:cs="Times New Roman"/>
          <w:sz w:val="28"/>
          <w:szCs w:val="28"/>
        </w:rPr>
        <w:t xml:space="preserve"> </w:t>
      </w:r>
      <w:r w:rsidRPr="00830E50">
        <w:rPr>
          <w:rFonts w:ascii="Times New Roman" w:hAnsi="Times New Roman" w:cs="Times New Roman"/>
          <w:sz w:val="28"/>
          <w:szCs w:val="28"/>
        </w:rPr>
        <w:t>России</w:t>
      </w:r>
      <w:r w:rsidR="00817D03">
        <w:rPr>
          <w:rFonts w:ascii="Times New Roman" w:hAnsi="Times New Roman" w:cs="Times New Roman"/>
          <w:sz w:val="28"/>
          <w:szCs w:val="28"/>
        </w:rPr>
        <w:t xml:space="preserve"> </w:t>
      </w:r>
      <w:r w:rsidRPr="00830E50">
        <w:rPr>
          <w:rFonts w:ascii="Times New Roman" w:hAnsi="Times New Roman" w:cs="Times New Roman"/>
          <w:sz w:val="28"/>
          <w:szCs w:val="28"/>
        </w:rPr>
        <w:t xml:space="preserve">развивается достаточно успешно.  </w:t>
      </w:r>
      <w:r w:rsidR="00817D03" w:rsidRPr="00817D03">
        <w:rPr>
          <w:rFonts w:ascii="Times New Roman" w:hAnsi="Times New Roman" w:cs="Times New Roman"/>
          <w:sz w:val="28"/>
          <w:szCs w:val="28"/>
        </w:rPr>
        <w:t xml:space="preserve">Согласно результатам исследования рынка </w:t>
      </w:r>
      <w:proofErr w:type="spellStart"/>
      <w:r w:rsidR="00817D03" w:rsidRPr="00817D03">
        <w:rPr>
          <w:rFonts w:ascii="Times New Roman" w:hAnsi="Times New Roman" w:cs="Times New Roman"/>
          <w:sz w:val="28"/>
          <w:szCs w:val="28"/>
        </w:rPr>
        <w:t>интернет-</w:t>
      </w:r>
      <w:r w:rsidR="00817D03">
        <w:rPr>
          <w:rFonts w:ascii="Times New Roman" w:hAnsi="Times New Roman" w:cs="Times New Roman"/>
          <w:sz w:val="28"/>
          <w:szCs w:val="28"/>
        </w:rPr>
        <w:t>торговли</w:t>
      </w:r>
      <w:proofErr w:type="spellEnd"/>
      <w:r w:rsidR="00817D03" w:rsidRPr="00817D03">
        <w:rPr>
          <w:rFonts w:ascii="Times New Roman" w:hAnsi="Times New Roman" w:cs="Times New Roman"/>
          <w:sz w:val="28"/>
          <w:szCs w:val="28"/>
        </w:rPr>
        <w:t xml:space="preserve"> в России, продажи постоянно растут по мере увеличения количества магазинов электронной коммерции</w:t>
      </w:r>
      <w:r w:rsidRPr="00830E50">
        <w:rPr>
          <w:rFonts w:ascii="Times New Roman" w:hAnsi="Times New Roman" w:cs="Times New Roman"/>
          <w:sz w:val="28"/>
          <w:szCs w:val="28"/>
        </w:rPr>
        <w:t>.</w:t>
      </w:r>
      <w:r w:rsidR="00817D03">
        <w:rPr>
          <w:rFonts w:ascii="Times New Roman" w:hAnsi="Times New Roman" w:cs="Times New Roman"/>
          <w:sz w:val="28"/>
          <w:szCs w:val="28"/>
        </w:rPr>
        <w:t xml:space="preserve"> По данным ассоциации компаний </w:t>
      </w:r>
      <w:proofErr w:type="spellStart"/>
      <w:r w:rsidR="00817D03">
        <w:rPr>
          <w:rFonts w:ascii="Times New Roman" w:hAnsi="Times New Roman" w:cs="Times New Roman"/>
          <w:sz w:val="28"/>
          <w:szCs w:val="28"/>
        </w:rPr>
        <w:t>интернет-торговли</w:t>
      </w:r>
      <w:proofErr w:type="spellEnd"/>
      <w:r w:rsidR="00371578">
        <w:rPr>
          <w:rFonts w:ascii="Times New Roman" w:hAnsi="Times New Roman" w:cs="Times New Roman"/>
          <w:sz w:val="28"/>
          <w:szCs w:val="28"/>
        </w:rPr>
        <w:t xml:space="preserve"> </w:t>
      </w:r>
      <w:r w:rsidR="00817D03">
        <w:rPr>
          <w:rFonts w:ascii="Times New Roman" w:hAnsi="Times New Roman" w:cs="Times New Roman"/>
          <w:sz w:val="28"/>
          <w:szCs w:val="28"/>
        </w:rPr>
        <w:t>(АКИТ) о</w:t>
      </w:r>
      <w:r w:rsidRPr="00830E50">
        <w:rPr>
          <w:rFonts w:ascii="Times New Roman" w:hAnsi="Times New Roman" w:cs="Times New Roman"/>
          <w:sz w:val="28"/>
          <w:szCs w:val="28"/>
        </w:rPr>
        <w:t xml:space="preserve">бъём рынка </w:t>
      </w:r>
      <w:r w:rsidR="00817D03">
        <w:rPr>
          <w:rFonts w:ascii="Times New Roman" w:hAnsi="Times New Roman" w:cs="Times New Roman"/>
          <w:sz w:val="28"/>
          <w:szCs w:val="28"/>
        </w:rPr>
        <w:t xml:space="preserve">в России </w:t>
      </w:r>
      <w:r w:rsidRPr="00830E50">
        <w:rPr>
          <w:rFonts w:ascii="Times New Roman" w:hAnsi="Times New Roman" w:cs="Times New Roman"/>
          <w:sz w:val="28"/>
          <w:szCs w:val="28"/>
        </w:rPr>
        <w:t>по итогам 201</w:t>
      </w:r>
      <w:r w:rsidR="00817D03">
        <w:rPr>
          <w:rFonts w:ascii="Times New Roman" w:hAnsi="Times New Roman" w:cs="Times New Roman"/>
          <w:sz w:val="28"/>
          <w:szCs w:val="28"/>
        </w:rPr>
        <w:t>9</w:t>
      </w:r>
      <w:r w:rsidRPr="00830E50">
        <w:rPr>
          <w:rFonts w:ascii="Times New Roman" w:hAnsi="Times New Roman" w:cs="Times New Roman"/>
          <w:sz w:val="28"/>
          <w:szCs w:val="28"/>
        </w:rPr>
        <w:t xml:space="preserve"> г. </w:t>
      </w:r>
      <w:r w:rsidR="00817D03">
        <w:rPr>
          <w:rFonts w:ascii="Times New Roman" w:hAnsi="Times New Roman" w:cs="Times New Roman"/>
          <w:sz w:val="28"/>
          <w:szCs w:val="28"/>
        </w:rPr>
        <w:t>составил</w:t>
      </w:r>
      <w:r w:rsidRPr="00830E50">
        <w:rPr>
          <w:rFonts w:ascii="Times New Roman" w:hAnsi="Times New Roman" w:cs="Times New Roman"/>
          <w:sz w:val="28"/>
          <w:szCs w:val="28"/>
        </w:rPr>
        <w:t xml:space="preserve"> </w:t>
      </w:r>
      <w:r w:rsidR="00817D03">
        <w:rPr>
          <w:rFonts w:ascii="Times New Roman" w:hAnsi="Times New Roman" w:cs="Times New Roman"/>
          <w:sz w:val="28"/>
          <w:szCs w:val="28"/>
        </w:rPr>
        <w:t xml:space="preserve">2 трлн 91,848 млрд рублей. По прогнозам экспертов в 2020 году ожидается рост объема рынка </w:t>
      </w:r>
      <w:r w:rsidR="00371578">
        <w:rPr>
          <w:rFonts w:ascii="Times New Roman" w:hAnsi="Times New Roman" w:cs="Times New Roman"/>
          <w:sz w:val="28"/>
          <w:szCs w:val="28"/>
        </w:rPr>
        <w:t>от 20 до 25 процентов</w:t>
      </w:r>
      <w:r w:rsidR="00817D03">
        <w:rPr>
          <w:rFonts w:ascii="Times New Roman" w:hAnsi="Times New Roman" w:cs="Times New Roman"/>
          <w:sz w:val="28"/>
          <w:szCs w:val="28"/>
        </w:rPr>
        <w:t>, что составит примерно 2,5 трлн рублей</w:t>
      </w:r>
      <w:r w:rsidRPr="00830E50">
        <w:rPr>
          <w:rFonts w:ascii="Times New Roman" w:hAnsi="Times New Roman" w:cs="Times New Roman"/>
          <w:sz w:val="28"/>
          <w:szCs w:val="28"/>
        </w:rPr>
        <w:t>.</w:t>
      </w:r>
      <w:r w:rsidR="00817D03">
        <w:rPr>
          <w:rFonts w:ascii="Times New Roman" w:hAnsi="Times New Roman" w:cs="Times New Roman"/>
          <w:sz w:val="28"/>
          <w:szCs w:val="28"/>
        </w:rPr>
        <w:t xml:space="preserve"> </w:t>
      </w:r>
      <w:r w:rsidR="009C7547" w:rsidRPr="009C7547">
        <w:rPr>
          <w:rFonts w:ascii="Times New Roman" w:hAnsi="Times New Roman" w:cs="Times New Roman"/>
          <w:sz w:val="28"/>
          <w:szCs w:val="28"/>
        </w:rPr>
        <w:t>Несмотря на растущий кризис в области интернет-коммерции, устойчивое развитие все еще наблюдается, хотя и более медленными темпами.</w:t>
      </w:r>
      <w:r w:rsidR="009C7547">
        <w:rPr>
          <w:rFonts w:ascii="Times New Roman" w:hAnsi="Times New Roman" w:cs="Times New Roman"/>
          <w:sz w:val="28"/>
          <w:szCs w:val="28"/>
        </w:rPr>
        <w:t xml:space="preserve"> </w:t>
      </w:r>
      <w:r w:rsidR="009C7547" w:rsidRPr="009C7547">
        <w:rPr>
          <w:rFonts w:ascii="Times New Roman" w:hAnsi="Times New Roman" w:cs="Times New Roman"/>
          <w:sz w:val="28"/>
          <w:szCs w:val="28"/>
        </w:rPr>
        <w:t xml:space="preserve">Экономический кризис подталкивает продавцов к развитию </w:t>
      </w:r>
      <w:proofErr w:type="spellStart"/>
      <w:r w:rsidR="009C7547">
        <w:rPr>
          <w:rFonts w:ascii="Times New Roman" w:hAnsi="Times New Roman" w:cs="Times New Roman"/>
          <w:sz w:val="28"/>
          <w:szCs w:val="28"/>
        </w:rPr>
        <w:t>интернет-торговли</w:t>
      </w:r>
      <w:proofErr w:type="spellEnd"/>
      <w:r w:rsidR="009C7547" w:rsidRPr="009C7547">
        <w:rPr>
          <w:rFonts w:ascii="Times New Roman" w:hAnsi="Times New Roman" w:cs="Times New Roman"/>
          <w:sz w:val="28"/>
          <w:szCs w:val="28"/>
        </w:rPr>
        <w:t>. На высокие затраты на традиционные продажи с прилавка влияют высокие арендные ставки, расходы на персонал и т.</w:t>
      </w:r>
      <w:r w:rsidR="009C7547">
        <w:rPr>
          <w:rFonts w:ascii="Times New Roman" w:hAnsi="Times New Roman" w:cs="Times New Roman"/>
          <w:sz w:val="28"/>
          <w:szCs w:val="28"/>
        </w:rPr>
        <w:t>д</w:t>
      </w:r>
      <w:r w:rsidR="009C7547" w:rsidRPr="009C7547">
        <w:rPr>
          <w:rFonts w:ascii="Times New Roman" w:hAnsi="Times New Roman" w:cs="Times New Roman"/>
          <w:sz w:val="28"/>
          <w:szCs w:val="28"/>
        </w:rPr>
        <w:t xml:space="preserve">., </w:t>
      </w:r>
      <w:r w:rsidR="009C7547">
        <w:rPr>
          <w:rFonts w:ascii="Times New Roman" w:hAnsi="Times New Roman" w:cs="Times New Roman"/>
          <w:sz w:val="28"/>
          <w:szCs w:val="28"/>
        </w:rPr>
        <w:t>а</w:t>
      </w:r>
      <w:r w:rsidR="009C7547" w:rsidRPr="009C7547">
        <w:rPr>
          <w:rFonts w:ascii="Times New Roman" w:hAnsi="Times New Roman" w:cs="Times New Roman"/>
          <w:sz w:val="28"/>
          <w:szCs w:val="28"/>
        </w:rPr>
        <w:t xml:space="preserve"> также изменение поведения потребителей: все больше россиян ищут более дешевые товары </w:t>
      </w:r>
      <w:r w:rsidR="009C7547">
        <w:rPr>
          <w:rFonts w:ascii="Times New Roman" w:hAnsi="Times New Roman" w:cs="Times New Roman"/>
          <w:sz w:val="28"/>
          <w:szCs w:val="28"/>
        </w:rPr>
        <w:t>перед покупкой в интернете</w:t>
      </w:r>
      <w:r w:rsidR="009C7547" w:rsidRPr="009C7547">
        <w:rPr>
          <w:rFonts w:ascii="Times New Roman" w:hAnsi="Times New Roman" w:cs="Times New Roman"/>
          <w:sz w:val="28"/>
          <w:szCs w:val="28"/>
        </w:rPr>
        <w:t>.</w:t>
      </w:r>
      <w:r w:rsidR="009C7547">
        <w:rPr>
          <w:rFonts w:ascii="Times New Roman" w:hAnsi="Times New Roman" w:cs="Times New Roman"/>
          <w:sz w:val="28"/>
          <w:szCs w:val="28"/>
        </w:rPr>
        <w:t xml:space="preserve"> </w:t>
      </w:r>
      <w:r w:rsidR="009C7547" w:rsidRPr="009C7547">
        <w:rPr>
          <w:rFonts w:ascii="Times New Roman" w:hAnsi="Times New Roman" w:cs="Times New Roman"/>
          <w:sz w:val="28"/>
          <w:szCs w:val="28"/>
        </w:rPr>
        <w:t>Электронные магазины не вытесняют традиционные, но расширяют сферу и рынок. В некоторых торговых сегментах отсутствие интернет-магазина является стратегическим упущением.</w:t>
      </w:r>
      <w:r w:rsidR="009C7547">
        <w:rPr>
          <w:rFonts w:ascii="Times New Roman" w:hAnsi="Times New Roman" w:cs="Times New Roman"/>
          <w:sz w:val="28"/>
          <w:szCs w:val="28"/>
        </w:rPr>
        <w:t xml:space="preserve"> </w:t>
      </w:r>
    </w:p>
    <w:p w14:paraId="62FA802D" w14:textId="0F184E70" w:rsidR="004A2A6D" w:rsidRDefault="00830E50" w:rsidP="004A2A6D">
      <w:pPr>
        <w:spacing w:after="0" w:line="360" w:lineRule="auto"/>
        <w:ind w:right="424" w:firstLine="708"/>
        <w:jc w:val="both"/>
        <w:rPr>
          <w:rFonts w:ascii="Times New Roman" w:hAnsi="Times New Roman" w:cs="Times New Roman"/>
          <w:sz w:val="28"/>
          <w:szCs w:val="28"/>
        </w:rPr>
      </w:pPr>
      <w:r w:rsidRPr="00830E50">
        <w:rPr>
          <w:rFonts w:ascii="Times New Roman" w:hAnsi="Times New Roman" w:cs="Times New Roman"/>
          <w:sz w:val="28"/>
          <w:szCs w:val="28"/>
        </w:rPr>
        <w:t>В дипломно</w:t>
      </w:r>
      <w:r w:rsidR="009C7547">
        <w:rPr>
          <w:rFonts w:ascii="Times New Roman" w:hAnsi="Times New Roman" w:cs="Times New Roman"/>
          <w:sz w:val="28"/>
          <w:szCs w:val="28"/>
        </w:rPr>
        <w:t>м проекта</w:t>
      </w:r>
      <w:r w:rsidRPr="00830E50">
        <w:rPr>
          <w:rFonts w:ascii="Times New Roman" w:hAnsi="Times New Roman" w:cs="Times New Roman"/>
          <w:sz w:val="28"/>
          <w:szCs w:val="28"/>
        </w:rPr>
        <w:t xml:space="preserve"> не будут рассматриваться преимущества и недостатки </w:t>
      </w:r>
      <w:proofErr w:type="spellStart"/>
      <w:r w:rsidR="009C7547">
        <w:rPr>
          <w:rFonts w:ascii="Times New Roman" w:hAnsi="Times New Roman" w:cs="Times New Roman"/>
          <w:sz w:val="28"/>
          <w:szCs w:val="28"/>
        </w:rPr>
        <w:t>интернет-</w:t>
      </w:r>
      <w:r w:rsidRPr="00830E50">
        <w:rPr>
          <w:rFonts w:ascii="Times New Roman" w:hAnsi="Times New Roman" w:cs="Times New Roman"/>
          <w:sz w:val="28"/>
          <w:szCs w:val="28"/>
        </w:rPr>
        <w:t>торговли</w:t>
      </w:r>
      <w:proofErr w:type="spellEnd"/>
      <w:r w:rsidRPr="00830E50">
        <w:rPr>
          <w:rFonts w:ascii="Times New Roman" w:hAnsi="Times New Roman" w:cs="Times New Roman"/>
          <w:sz w:val="28"/>
          <w:szCs w:val="28"/>
        </w:rPr>
        <w:t xml:space="preserve"> по сравнению с традиционной –</w:t>
      </w:r>
      <w:r w:rsidR="009C7547">
        <w:rPr>
          <w:rFonts w:ascii="Times New Roman" w:hAnsi="Times New Roman" w:cs="Times New Roman"/>
          <w:sz w:val="28"/>
          <w:szCs w:val="28"/>
        </w:rPr>
        <w:t xml:space="preserve"> </w:t>
      </w:r>
      <w:r w:rsidRPr="00830E50">
        <w:rPr>
          <w:rFonts w:ascii="Times New Roman" w:hAnsi="Times New Roman" w:cs="Times New Roman"/>
          <w:sz w:val="28"/>
          <w:szCs w:val="28"/>
        </w:rPr>
        <w:t>на современном этапе все значительно сложнее, чем это описывается в работах, размещенных в сети Интернет.</w:t>
      </w:r>
      <w:r w:rsidR="009C7547">
        <w:rPr>
          <w:rFonts w:ascii="Times New Roman" w:hAnsi="Times New Roman" w:cs="Times New Roman"/>
          <w:sz w:val="28"/>
          <w:szCs w:val="28"/>
        </w:rPr>
        <w:t xml:space="preserve"> </w:t>
      </w:r>
      <w:r w:rsidR="004A2A6D">
        <w:rPr>
          <w:rFonts w:ascii="Times New Roman" w:hAnsi="Times New Roman" w:cs="Times New Roman"/>
          <w:sz w:val="28"/>
          <w:szCs w:val="28"/>
        </w:rPr>
        <w:t>Электронная торговля</w:t>
      </w:r>
      <w:r w:rsidR="004A2A6D" w:rsidRPr="004A2A6D">
        <w:rPr>
          <w:rFonts w:ascii="Times New Roman" w:hAnsi="Times New Roman" w:cs="Times New Roman"/>
          <w:sz w:val="28"/>
          <w:szCs w:val="28"/>
        </w:rPr>
        <w:t xml:space="preserve"> </w:t>
      </w:r>
      <w:r w:rsidR="00AC2A3D">
        <w:rPr>
          <w:rFonts w:ascii="Times New Roman" w:hAnsi="Times New Roman" w:cs="Times New Roman"/>
          <w:sz w:val="28"/>
          <w:szCs w:val="28"/>
        </w:rPr>
        <w:t xml:space="preserve">‒ </w:t>
      </w:r>
      <w:r w:rsidR="004A2A6D" w:rsidRPr="004A2A6D">
        <w:rPr>
          <w:rFonts w:ascii="Times New Roman" w:hAnsi="Times New Roman" w:cs="Times New Roman"/>
          <w:sz w:val="28"/>
          <w:szCs w:val="28"/>
        </w:rPr>
        <w:t>это особый вид торговли, который может дополнять традиционную торговлю и может существовать совершенно независимо.</w:t>
      </w:r>
      <w:r w:rsidRPr="00830E50">
        <w:rPr>
          <w:rFonts w:ascii="Times New Roman" w:hAnsi="Times New Roman" w:cs="Times New Roman"/>
          <w:sz w:val="28"/>
          <w:szCs w:val="28"/>
        </w:rPr>
        <w:t xml:space="preserve"> </w:t>
      </w:r>
      <w:r w:rsidR="004A2A6D" w:rsidRPr="004A2A6D">
        <w:rPr>
          <w:rFonts w:ascii="Times New Roman" w:hAnsi="Times New Roman" w:cs="Times New Roman"/>
          <w:sz w:val="28"/>
          <w:szCs w:val="28"/>
        </w:rPr>
        <w:t>Бизнес-модель продаж специализированных узконаправленных товаров на развивающихся онлайн-рынках, в том числе в России, начинает быстро развиваться, в отличие от магазинов с широким ассортиментом товаров и услуг.</w:t>
      </w:r>
      <w:r w:rsidR="004A2A6D">
        <w:rPr>
          <w:rFonts w:ascii="Times New Roman" w:hAnsi="Times New Roman" w:cs="Times New Roman"/>
          <w:sz w:val="28"/>
          <w:szCs w:val="28"/>
        </w:rPr>
        <w:t xml:space="preserve"> </w:t>
      </w:r>
    </w:p>
    <w:p w14:paraId="34E62F96" w14:textId="3285C5A7" w:rsidR="009533D2" w:rsidRDefault="004A2A6D" w:rsidP="004A2A6D">
      <w:pPr>
        <w:spacing w:after="0" w:line="360" w:lineRule="auto"/>
        <w:ind w:right="424" w:firstLine="708"/>
        <w:jc w:val="both"/>
        <w:rPr>
          <w:rFonts w:ascii="Times New Roman" w:hAnsi="Times New Roman" w:cs="Times New Roman"/>
          <w:sz w:val="28"/>
          <w:szCs w:val="28"/>
        </w:rPr>
      </w:pPr>
      <w:r w:rsidRPr="004A2A6D">
        <w:rPr>
          <w:rFonts w:ascii="Times New Roman" w:hAnsi="Times New Roman" w:cs="Times New Roman"/>
          <w:sz w:val="28"/>
          <w:szCs w:val="28"/>
        </w:rPr>
        <w:lastRenderedPageBreak/>
        <w:t>Основным отличием, реализующим прибыльность в сети специализированных магазинов, является удовлетворение конкретных требований</w:t>
      </w:r>
      <w:r>
        <w:rPr>
          <w:rFonts w:ascii="Times New Roman" w:hAnsi="Times New Roman" w:cs="Times New Roman"/>
          <w:sz w:val="28"/>
          <w:szCs w:val="28"/>
        </w:rPr>
        <w:t xml:space="preserve"> </w:t>
      </w:r>
      <w:proofErr w:type="gramStart"/>
      <w:r w:rsidRPr="004A2A6D">
        <w:rPr>
          <w:rFonts w:ascii="Times New Roman" w:hAnsi="Times New Roman" w:cs="Times New Roman"/>
          <w:sz w:val="28"/>
          <w:szCs w:val="28"/>
        </w:rPr>
        <w:t>покупателей</w:t>
      </w:r>
      <w:r>
        <w:rPr>
          <w:rFonts w:ascii="Times New Roman" w:hAnsi="Times New Roman" w:cs="Times New Roman"/>
          <w:sz w:val="28"/>
          <w:szCs w:val="28"/>
        </w:rPr>
        <w:t xml:space="preserve">, </w:t>
      </w:r>
      <w:r w:rsidRPr="004A2A6D">
        <w:rPr>
          <w:rFonts w:ascii="Times New Roman" w:hAnsi="Times New Roman" w:cs="Times New Roman"/>
          <w:sz w:val="28"/>
          <w:szCs w:val="28"/>
        </w:rPr>
        <w:t>несмотря</w:t>
      </w:r>
      <w:r>
        <w:rPr>
          <w:rFonts w:ascii="Times New Roman" w:hAnsi="Times New Roman" w:cs="Times New Roman"/>
          <w:sz w:val="28"/>
          <w:szCs w:val="28"/>
        </w:rPr>
        <w:t xml:space="preserve"> </w:t>
      </w:r>
      <w:r w:rsidRPr="004A2A6D">
        <w:rPr>
          <w:rFonts w:ascii="Times New Roman" w:hAnsi="Times New Roman" w:cs="Times New Roman"/>
          <w:sz w:val="28"/>
          <w:szCs w:val="28"/>
        </w:rPr>
        <w:t>на</w:t>
      </w:r>
      <w:r>
        <w:rPr>
          <w:rFonts w:ascii="Times New Roman" w:hAnsi="Times New Roman" w:cs="Times New Roman"/>
          <w:sz w:val="28"/>
          <w:szCs w:val="28"/>
        </w:rPr>
        <w:t xml:space="preserve"> </w:t>
      </w:r>
      <w:r w:rsidRPr="004A2A6D">
        <w:rPr>
          <w:rFonts w:ascii="Times New Roman" w:hAnsi="Times New Roman" w:cs="Times New Roman"/>
          <w:sz w:val="28"/>
          <w:szCs w:val="28"/>
        </w:rPr>
        <w:t>то,</w:t>
      </w:r>
      <w:r w:rsidR="000D5426">
        <w:rPr>
          <w:rFonts w:ascii="Times New Roman" w:hAnsi="Times New Roman" w:cs="Times New Roman"/>
          <w:sz w:val="28"/>
          <w:szCs w:val="28"/>
        </w:rPr>
        <w:t xml:space="preserve"> </w:t>
      </w:r>
      <w:r w:rsidRPr="004A2A6D">
        <w:rPr>
          <w:rFonts w:ascii="Times New Roman" w:hAnsi="Times New Roman" w:cs="Times New Roman"/>
          <w:sz w:val="28"/>
          <w:szCs w:val="28"/>
        </w:rPr>
        <w:t>что</w:t>
      </w:r>
      <w:proofErr w:type="gramEnd"/>
      <w:r>
        <w:rPr>
          <w:rFonts w:ascii="Times New Roman" w:hAnsi="Times New Roman" w:cs="Times New Roman"/>
          <w:sz w:val="28"/>
          <w:szCs w:val="28"/>
        </w:rPr>
        <w:t xml:space="preserve"> </w:t>
      </w:r>
      <w:r w:rsidRPr="004A2A6D">
        <w:rPr>
          <w:rFonts w:ascii="Times New Roman" w:hAnsi="Times New Roman" w:cs="Times New Roman"/>
          <w:sz w:val="28"/>
          <w:szCs w:val="28"/>
        </w:rPr>
        <w:t xml:space="preserve">количество покупателей по сравнению с другими секторами </w:t>
      </w:r>
      <w:proofErr w:type="spellStart"/>
      <w:r>
        <w:rPr>
          <w:rFonts w:ascii="Times New Roman" w:hAnsi="Times New Roman" w:cs="Times New Roman"/>
          <w:sz w:val="28"/>
          <w:szCs w:val="28"/>
        </w:rPr>
        <w:t>интернет</w:t>
      </w:r>
      <w:r w:rsidRPr="004A2A6D">
        <w:rPr>
          <w:rFonts w:ascii="Times New Roman" w:hAnsi="Times New Roman" w:cs="Times New Roman"/>
          <w:sz w:val="28"/>
          <w:szCs w:val="28"/>
        </w:rPr>
        <w:t>-торговли</w:t>
      </w:r>
      <w:proofErr w:type="spellEnd"/>
      <w:r w:rsidRPr="004A2A6D">
        <w:rPr>
          <w:rFonts w:ascii="Times New Roman" w:hAnsi="Times New Roman" w:cs="Times New Roman"/>
          <w:sz w:val="28"/>
          <w:szCs w:val="28"/>
        </w:rPr>
        <w:t xml:space="preserve"> относительно невелико.</w:t>
      </w:r>
      <w:r>
        <w:rPr>
          <w:rFonts w:ascii="Times New Roman" w:hAnsi="Times New Roman" w:cs="Times New Roman"/>
          <w:sz w:val="28"/>
          <w:szCs w:val="28"/>
        </w:rPr>
        <w:t xml:space="preserve"> </w:t>
      </w:r>
      <w:r w:rsidR="00830E50" w:rsidRPr="00830E50">
        <w:rPr>
          <w:rFonts w:ascii="Times New Roman" w:hAnsi="Times New Roman" w:cs="Times New Roman"/>
          <w:sz w:val="28"/>
          <w:szCs w:val="28"/>
        </w:rPr>
        <w:t xml:space="preserve">Для того чтобы удовлетворить специфические требования необходима жесткая система контроля за статистикой продаж, движением </w:t>
      </w:r>
      <w:r w:rsidR="009C7547">
        <w:rPr>
          <w:rFonts w:ascii="Times New Roman" w:hAnsi="Times New Roman" w:cs="Times New Roman"/>
          <w:sz w:val="28"/>
          <w:szCs w:val="28"/>
        </w:rPr>
        <w:t>т</w:t>
      </w:r>
      <w:r w:rsidR="00830E50" w:rsidRPr="00830E50">
        <w:rPr>
          <w:rFonts w:ascii="Times New Roman" w:hAnsi="Times New Roman" w:cs="Times New Roman"/>
          <w:sz w:val="28"/>
          <w:szCs w:val="28"/>
        </w:rPr>
        <w:t xml:space="preserve">овара. </w:t>
      </w:r>
      <w:r w:rsidRPr="004A2A6D">
        <w:rPr>
          <w:rFonts w:ascii="Times New Roman" w:hAnsi="Times New Roman" w:cs="Times New Roman"/>
          <w:sz w:val="28"/>
          <w:szCs w:val="28"/>
        </w:rPr>
        <w:t xml:space="preserve">Следует отметить, что в специализированных </w:t>
      </w:r>
      <w:r>
        <w:rPr>
          <w:rFonts w:ascii="Times New Roman" w:hAnsi="Times New Roman" w:cs="Times New Roman"/>
          <w:sz w:val="28"/>
          <w:szCs w:val="28"/>
        </w:rPr>
        <w:t>интернет-магазинах модной одежды</w:t>
      </w:r>
      <w:r w:rsidRPr="004A2A6D">
        <w:rPr>
          <w:rFonts w:ascii="Times New Roman" w:hAnsi="Times New Roman" w:cs="Times New Roman"/>
          <w:sz w:val="28"/>
          <w:szCs w:val="28"/>
        </w:rPr>
        <w:t xml:space="preserve"> существует достаточно сильная конкуренция, и индикатором успеха является не низкая цена товара, а особый ассортимент, который заметно отличается от потребительских товаров. Те. стоимость товара может быть выше, и это окупается возможностью найти нужный, иногда эксклюзивный, товар.</w:t>
      </w:r>
      <w:r>
        <w:rPr>
          <w:rFonts w:ascii="Times New Roman" w:hAnsi="Times New Roman" w:cs="Times New Roman"/>
          <w:sz w:val="28"/>
          <w:szCs w:val="28"/>
        </w:rPr>
        <w:t xml:space="preserve"> </w:t>
      </w:r>
      <w:r w:rsidRPr="004A2A6D">
        <w:rPr>
          <w:rFonts w:ascii="Times New Roman" w:hAnsi="Times New Roman" w:cs="Times New Roman"/>
          <w:sz w:val="28"/>
          <w:szCs w:val="28"/>
        </w:rPr>
        <w:t xml:space="preserve">Следовательно, специализированные магазины </w:t>
      </w:r>
      <w:r>
        <w:rPr>
          <w:rFonts w:ascii="Times New Roman" w:hAnsi="Times New Roman" w:cs="Times New Roman"/>
          <w:sz w:val="28"/>
          <w:szCs w:val="28"/>
        </w:rPr>
        <w:t xml:space="preserve">модной одежды </w:t>
      </w:r>
      <w:r w:rsidRPr="004A2A6D">
        <w:rPr>
          <w:rFonts w:ascii="Times New Roman" w:hAnsi="Times New Roman" w:cs="Times New Roman"/>
          <w:sz w:val="28"/>
          <w:szCs w:val="28"/>
        </w:rPr>
        <w:t>продают широкий ассортимент дорогих узкопрофильных товаров.</w:t>
      </w:r>
      <w:r w:rsidR="00830E50" w:rsidRPr="00830E50">
        <w:rPr>
          <w:rFonts w:ascii="Times New Roman" w:hAnsi="Times New Roman" w:cs="Times New Roman"/>
          <w:sz w:val="28"/>
          <w:szCs w:val="28"/>
        </w:rPr>
        <w:t xml:space="preserve"> Поэтому тема дипломной работы актуальна.</w:t>
      </w:r>
      <w:r w:rsidR="009C7547">
        <w:rPr>
          <w:rFonts w:ascii="Times New Roman" w:hAnsi="Times New Roman" w:cs="Times New Roman"/>
          <w:sz w:val="28"/>
          <w:szCs w:val="28"/>
        </w:rPr>
        <w:t xml:space="preserve"> </w:t>
      </w:r>
    </w:p>
    <w:p w14:paraId="41BEE92F" w14:textId="7DBC68C0" w:rsidR="00830E50" w:rsidRDefault="00830E50" w:rsidP="004A2A6D">
      <w:pPr>
        <w:spacing w:after="0" w:line="360" w:lineRule="auto"/>
        <w:ind w:right="424" w:firstLine="708"/>
        <w:jc w:val="both"/>
        <w:rPr>
          <w:rFonts w:ascii="Times New Roman" w:hAnsi="Times New Roman" w:cs="Times New Roman"/>
          <w:sz w:val="28"/>
          <w:szCs w:val="28"/>
        </w:rPr>
      </w:pPr>
      <w:r w:rsidRPr="00830E50">
        <w:rPr>
          <w:rFonts w:ascii="Times New Roman" w:hAnsi="Times New Roman" w:cs="Times New Roman"/>
          <w:sz w:val="28"/>
          <w:szCs w:val="28"/>
        </w:rPr>
        <w:t>Предметная область квалификационной работы Интернет-торговля.</w:t>
      </w:r>
    </w:p>
    <w:p w14:paraId="0354A6D8" w14:textId="77777777" w:rsidR="006555D8" w:rsidRDefault="009533D2" w:rsidP="006555D8">
      <w:pPr>
        <w:spacing w:after="0" w:line="360" w:lineRule="auto"/>
        <w:ind w:right="424" w:firstLine="708"/>
        <w:jc w:val="both"/>
        <w:rPr>
          <w:rFonts w:ascii="Times New Roman" w:hAnsi="Times New Roman" w:cs="Times New Roman"/>
          <w:sz w:val="28"/>
          <w:szCs w:val="28"/>
        </w:rPr>
      </w:pPr>
      <w:r w:rsidRPr="009533D2">
        <w:rPr>
          <w:rFonts w:ascii="Times New Roman" w:hAnsi="Times New Roman" w:cs="Times New Roman"/>
          <w:sz w:val="28"/>
          <w:szCs w:val="28"/>
        </w:rPr>
        <w:t>Целью данного дипломного проекта является разработка автоматизированного интернет-магазина</w:t>
      </w:r>
      <w:r>
        <w:rPr>
          <w:rFonts w:ascii="Times New Roman" w:hAnsi="Times New Roman" w:cs="Times New Roman"/>
          <w:sz w:val="28"/>
          <w:szCs w:val="28"/>
        </w:rPr>
        <w:t xml:space="preserve">, который позволит </w:t>
      </w:r>
      <w:r w:rsidR="006555D8">
        <w:rPr>
          <w:rFonts w:ascii="Times New Roman" w:hAnsi="Times New Roman" w:cs="Times New Roman"/>
          <w:sz w:val="28"/>
          <w:szCs w:val="28"/>
        </w:rPr>
        <w:t>обеспечить</w:t>
      </w:r>
      <w:r w:rsidRPr="009533D2">
        <w:rPr>
          <w:rFonts w:ascii="Times New Roman" w:hAnsi="Times New Roman" w:cs="Times New Roman"/>
          <w:sz w:val="28"/>
          <w:szCs w:val="28"/>
        </w:rPr>
        <w:t>:</w:t>
      </w:r>
    </w:p>
    <w:p w14:paraId="0D0A7682" w14:textId="6621EB60" w:rsidR="006555D8" w:rsidRDefault="00D9494E" w:rsidP="006555D8">
      <w:pPr>
        <w:pStyle w:val="a8"/>
        <w:numPr>
          <w:ilvl w:val="0"/>
          <w:numId w:val="14"/>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пользователям</w:t>
      </w:r>
      <w:r w:rsidR="006555D8" w:rsidRPr="006555D8">
        <w:rPr>
          <w:rFonts w:ascii="Times New Roman" w:hAnsi="Times New Roman" w:cs="Times New Roman"/>
          <w:sz w:val="28"/>
          <w:szCs w:val="28"/>
        </w:rPr>
        <w:t xml:space="preserve">: </w:t>
      </w:r>
      <w:r>
        <w:rPr>
          <w:rFonts w:ascii="Times New Roman" w:hAnsi="Times New Roman" w:cs="Times New Roman"/>
          <w:sz w:val="28"/>
          <w:szCs w:val="28"/>
        </w:rPr>
        <w:t xml:space="preserve">просмотр товаров в каталоге товаров, добавление товаров в корзину, авторизацию и регистрацию в веб-приложении, редактирование информации о платежном адресе и адресе доставки, возможность выбора </w:t>
      </w:r>
      <w:r w:rsidR="00267266">
        <w:rPr>
          <w:rFonts w:ascii="Times New Roman" w:hAnsi="Times New Roman" w:cs="Times New Roman"/>
          <w:sz w:val="28"/>
          <w:szCs w:val="28"/>
        </w:rPr>
        <w:t>типа</w:t>
      </w:r>
      <w:r>
        <w:rPr>
          <w:rFonts w:ascii="Times New Roman" w:hAnsi="Times New Roman" w:cs="Times New Roman"/>
          <w:sz w:val="28"/>
          <w:szCs w:val="28"/>
        </w:rPr>
        <w:t xml:space="preserve"> доставки при</w:t>
      </w:r>
      <w:r w:rsidR="00267266">
        <w:rPr>
          <w:rFonts w:ascii="Times New Roman" w:hAnsi="Times New Roman" w:cs="Times New Roman"/>
          <w:sz w:val="28"/>
          <w:szCs w:val="28"/>
        </w:rPr>
        <w:t xml:space="preserve"> формировании заказа, </w:t>
      </w:r>
      <w:r>
        <w:rPr>
          <w:rFonts w:ascii="Times New Roman" w:hAnsi="Times New Roman" w:cs="Times New Roman"/>
          <w:sz w:val="28"/>
          <w:szCs w:val="28"/>
        </w:rPr>
        <w:t xml:space="preserve">оплата покупок в дебетовой электронной платежной системе </w:t>
      </w:r>
      <w:r>
        <w:rPr>
          <w:rFonts w:ascii="Times New Roman" w:hAnsi="Times New Roman" w:cs="Times New Roman"/>
          <w:sz w:val="28"/>
          <w:szCs w:val="28"/>
          <w:lang w:val="en-US"/>
        </w:rPr>
        <w:t>PayPal</w:t>
      </w:r>
      <w:r w:rsidRPr="00D9494E">
        <w:rPr>
          <w:rFonts w:ascii="Times New Roman" w:hAnsi="Times New Roman" w:cs="Times New Roman"/>
          <w:sz w:val="28"/>
          <w:szCs w:val="28"/>
        </w:rPr>
        <w:t xml:space="preserve">, </w:t>
      </w:r>
      <w:r>
        <w:rPr>
          <w:rFonts w:ascii="Times New Roman" w:hAnsi="Times New Roman" w:cs="Times New Roman"/>
          <w:sz w:val="28"/>
          <w:szCs w:val="28"/>
        </w:rPr>
        <w:t>просмотр квитанций после оплаты покупок, печать квитанций</w:t>
      </w:r>
      <w:r w:rsidR="00267266" w:rsidRPr="00267266">
        <w:rPr>
          <w:rFonts w:ascii="Times New Roman" w:hAnsi="Times New Roman" w:cs="Times New Roman"/>
          <w:sz w:val="28"/>
          <w:szCs w:val="28"/>
        </w:rPr>
        <w:t>;</w:t>
      </w:r>
    </w:p>
    <w:p w14:paraId="4B44F65D" w14:textId="025A9E83" w:rsidR="00820423" w:rsidRDefault="00D9494E" w:rsidP="006555D8">
      <w:pPr>
        <w:pStyle w:val="a8"/>
        <w:numPr>
          <w:ilvl w:val="0"/>
          <w:numId w:val="14"/>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администратору</w:t>
      </w:r>
      <w:r w:rsidRPr="00267266">
        <w:rPr>
          <w:rFonts w:ascii="Times New Roman" w:hAnsi="Times New Roman" w:cs="Times New Roman"/>
          <w:sz w:val="28"/>
          <w:szCs w:val="28"/>
        </w:rPr>
        <w:t xml:space="preserve">: </w:t>
      </w:r>
      <w:r w:rsidR="00267266">
        <w:rPr>
          <w:rFonts w:ascii="Times New Roman" w:hAnsi="Times New Roman" w:cs="Times New Roman"/>
          <w:sz w:val="28"/>
          <w:szCs w:val="28"/>
        </w:rPr>
        <w:t>возможность добавления, удаления и редактирования информации о категориях, товарах, пользователях, компании, типах доставки, зонах доставки и стран, возможность администрирования заказов (изменение статусов, добавление примечаний).</w:t>
      </w:r>
    </w:p>
    <w:p w14:paraId="697FAB67" w14:textId="77777777" w:rsidR="00820423" w:rsidRDefault="00820423">
      <w:pPr>
        <w:rPr>
          <w:rFonts w:ascii="Times New Roman" w:hAnsi="Times New Roman" w:cs="Times New Roman"/>
          <w:sz w:val="28"/>
          <w:szCs w:val="28"/>
        </w:rPr>
      </w:pPr>
      <w:r>
        <w:rPr>
          <w:rFonts w:ascii="Times New Roman" w:hAnsi="Times New Roman" w:cs="Times New Roman"/>
          <w:sz w:val="28"/>
          <w:szCs w:val="28"/>
        </w:rPr>
        <w:br w:type="page"/>
      </w:r>
    </w:p>
    <w:p w14:paraId="43E5215B" w14:textId="77777777" w:rsidR="00820423" w:rsidRPr="00820423" w:rsidRDefault="00820423" w:rsidP="00820423">
      <w:pPr>
        <w:spacing w:after="0" w:line="480" w:lineRule="auto"/>
        <w:ind w:right="424"/>
        <w:jc w:val="center"/>
        <w:rPr>
          <w:rFonts w:ascii="Times New Roman" w:hAnsi="Times New Roman" w:cs="Times New Roman"/>
          <w:sz w:val="28"/>
          <w:szCs w:val="28"/>
        </w:rPr>
      </w:pPr>
      <w:r w:rsidRPr="00820423">
        <w:rPr>
          <w:rFonts w:ascii="Times New Roman" w:hAnsi="Times New Roman" w:cs="Times New Roman"/>
          <w:sz w:val="28"/>
          <w:szCs w:val="28"/>
        </w:rPr>
        <w:lastRenderedPageBreak/>
        <w:t>1 ИССЛЕДОВАТЕЛЬСКИЙ РАЗДЕЛ</w:t>
      </w:r>
    </w:p>
    <w:p w14:paraId="0F1DB94E" w14:textId="483D85BC" w:rsidR="00D9494E" w:rsidRPr="004E6FCB" w:rsidRDefault="00820423" w:rsidP="00820423">
      <w:pPr>
        <w:spacing w:after="0" w:line="480" w:lineRule="auto"/>
        <w:ind w:right="424"/>
        <w:jc w:val="center"/>
        <w:rPr>
          <w:rFonts w:ascii="Times New Roman" w:hAnsi="Times New Roman" w:cs="Times New Roman"/>
          <w:sz w:val="28"/>
          <w:szCs w:val="28"/>
        </w:rPr>
      </w:pPr>
      <w:r w:rsidRPr="00820423">
        <w:rPr>
          <w:rFonts w:ascii="Times New Roman" w:hAnsi="Times New Roman" w:cs="Times New Roman"/>
          <w:sz w:val="28"/>
          <w:szCs w:val="28"/>
        </w:rPr>
        <w:t>1.1</w:t>
      </w:r>
      <w:r w:rsidRPr="00820423">
        <w:rPr>
          <w:rFonts w:ascii="Times New Roman" w:hAnsi="Times New Roman" w:cs="Times New Roman"/>
          <w:sz w:val="28"/>
          <w:szCs w:val="28"/>
        </w:rPr>
        <w:tab/>
        <w:t>Описание предметной области</w:t>
      </w:r>
    </w:p>
    <w:p w14:paraId="7AD7F897" w14:textId="20879916" w:rsidR="003F1028" w:rsidRDefault="00E84ECD" w:rsidP="003F1028">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Данный программный продукт представляет собой веб-приложение (сайт)</w:t>
      </w:r>
      <w:r w:rsidR="003F1028">
        <w:rPr>
          <w:rFonts w:ascii="Times New Roman" w:hAnsi="Times New Roman" w:cs="Times New Roman"/>
          <w:sz w:val="28"/>
          <w:szCs w:val="28"/>
        </w:rPr>
        <w:t xml:space="preserve"> интернет-магазина с простым и интуитивно-понятный интерфейсом, позволяющий пользователям осуществлять покупки онлайн. В веб-приложении требуется реализовать функционал для администрации и клиентской стороны приложения. </w:t>
      </w:r>
    </w:p>
    <w:p w14:paraId="6113B77B" w14:textId="0D08A1F5" w:rsidR="00E84ECD" w:rsidRDefault="00E84ECD" w:rsidP="003F1028">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Интернет-магазин – это сайт, торгующий товарами посредством сети Интернет. Пользователям предоставляется возможность сформировать заказ на покупку, выбрать тип доставки и оплатить онлайн. Совокупность выбранных пользователем товаров, их количество, стоимость и тип доставки представляет собой законченный заказ, который оформляется на клиентской стороне веб-приложения, путем сообщения минимально необходимой информации о пользователе (клиенте)</w:t>
      </w:r>
      <w:r w:rsidR="003F1028">
        <w:rPr>
          <w:rFonts w:ascii="Times New Roman" w:hAnsi="Times New Roman" w:cs="Times New Roman"/>
          <w:sz w:val="28"/>
          <w:szCs w:val="28"/>
        </w:rPr>
        <w:t>.</w:t>
      </w:r>
    </w:p>
    <w:p w14:paraId="2C6ED878" w14:textId="5E77620B" w:rsidR="003F1028" w:rsidRDefault="003F1028" w:rsidP="003F1028">
      <w:pPr>
        <w:spacing w:before="240" w:after="0" w:line="480" w:lineRule="auto"/>
        <w:ind w:right="424"/>
        <w:jc w:val="center"/>
        <w:rPr>
          <w:rFonts w:ascii="Times New Roman" w:hAnsi="Times New Roman" w:cs="Times New Roman"/>
          <w:sz w:val="28"/>
          <w:szCs w:val="28"/>
        </w:rPr>
      </w:pPr>
      <w:r w:rsidRPr="003F1028">
        <w:rPr>
          <w:rFonts w:ascii="Times New Roman" w:hAnsi="Times New Roman" w:cs="Times New Roman"/>
          <w:sz w:val="28"/>
          <w:szCs w:val="28"/>
        </w:rPr>
        <w:t>1.2 Определение групп пользователей и их функциональных задач</w:t>
      </w:r>
    </w:p>
    <w:p w14:paraId="0B693B64" w14:textId="7663E0A9" w:rsidR="00F45E3B" w:rsidRDefault="006E43DB" w:rsidP="00BF667B">
      <w:pPr>
        <w:spacing w:after="0" w:line="360" w:lineRule="auto"/>
        <w:ind w:right="424"/>
        <w:jc w:val="both"/>
        <w:rPr>
          <w:rFonts w:ascii="Times New Roman" w:hAnsi="Times New Roman" w:cs="Times New Roman"/>
          <w:sz w:val="28"/>
          <w:szCs w:val="28"/>
          <w:lang w:val="en-US"/>
        </w:rPr>
      </w:pPr>
      <w:r>
        <w:rPr>
          <w:rFonts w:ascii="Times New Roman" w:hAnsi="Times New Roman" w:cs="Times New Roman"/>
          <w:sz w:val="28"/>
          <w:szCs w:val="28"/>
        </w:rPr>
        <w:tab/>
        <w:t xml:space="preserve">Во время изучения предметной области дипломного проекта было принято решение создать две </w:t>
      </w:r>
      <w:r w:rsidR="00F45E3B">
        <w:rPr>
          <w:rFonts w:ascii="Times New Roman" w:hAnsi="Times New Roman" w:cs="Times New Roman"/>
          <w:sz w:val="28"/>
          <w:szCs w:val="28"/>
        </w:rPr>
        <w:t>роли</w:t>
      </w:r>
      <w:r>
        <w:rPr>
          <w:rFonts w:ascii="Times New Roman" w:hAnsi="Times New Roman" w:cs="Times New Roman"/>
          <w:sz w:val="28"/>
          <w:szCs w:val="28"/>
        </w:rPr>
        <w:t xml:space="preserve"> пользователей, чтобы пользователь </w:t>
      </w:r>
      <w:r w:rsidR="00F45E3B">
        <w:rPr>
          <w:rFonts w:ascii="Times New Roman" w:hAnsi="Times New Roman" w:cs="Times New Roman"/>
          <w:sz w:val="28"/>
          <w:szCs w:val="28"/>
        </w:rPr>
        <w:t xml:space="preserve">только </w:t>
      </w:r>
      <w:r>
        <w:rPr>
          <w:rFonts w:ascii="Times New Roman" w:hAnsi="Times New Roman" w:cs="Times New Roman"/>
          <w:sz w:val="28"/>
          <w:szCs w:val="28"/>
        </w:rPr>
        <w:t xml:space="preserve">с определенной </w:t>
      </w:r>
      <w:r w:rsidR="00F45E3B">
        <w:rPr>
          <w:rFonts w:ascii="Times New Roman" w:hAnsi="Times New Roman" w:cs="Times New Roman"/>
          <w:sz w:val="28"/>
          <w:szCs w:val="28"/>
        </w:rPr>
        <w:t>ролью мог</w:t>
      </w:r>
      <w:r>
        <w:rPr>
          <w:rFonts w:ascii="Times New Roman" w:hAnsi="Times New Roman" w:cs="Times New Roman"/>
          <w:sz w:val="28"/>
          <w:szCs w:val="28"/>
        </w:rPr>
        <w:t xml:space="preserve"> </w:t>
      </w:r>
      <w:r w:rsidR="00F45E3B">
        <w:rPr>
          <w:rFonts w:ascii="Times New Roman" w:hAnsi="Times New Roman" w:cs="Times New Roman"/>
          <w:sz w:val="28"/>
          <w:szCs w:val="28"/>
        </w:rPr>
        <w:t>получить доступ к определенному функционалу, присущему к той или иной роли в системе. Весь функционал в веб-приложении был разделен, доступ к котор</w:t>
      </w:r>
      <w:r w:rsidR="00BF667B">
        <w:rPr>
          <w:rFonts w:ascii="Times New Roman" w:hAnsi="Times New Roman" w:cs="Times New Roman"/>
          <w:sz w:val="28"/>
          <w:szCs w:val="28"/>
        </w:rPr>
        <w:t>ому</w:t>
      </w:r>
      <w:r w:rsidR="00F45E3B">
        <w:rPr>
          <w:rFonts w:ascii="Times New Roman" w:hAnsi="Times New Roman" w:cs="Times New Roman"/>
          <w:sz w:val="28"/>
          <w:szCs w:val="28"/>
        </w:rPr>
        <w:t xml:space="preserve"> происходит в соответствии с правами доступа. Ниже приведен перечень функционала по </w:t>
      </w:r>
      <w:r w:rsidR="00BF667B">
        <w:rPr>
          <w:rFonts w:ascii="Times New Roman" w:hAnsi="Times New Roman" w:cs="Times New Roman"/>
          <w:sz w:val="28"/>
          <w:szCs w:val="28"/>
        </w:rPr>
        <w:t>ролям</w:t>
      </w:r>
      <w:r w:rsidR="00BF667B">
        <w:rPr>
          <w:rFonts w:ascii="Times New Roman" w:hAnsi="Times New Roman" w:cs="Times New Roman"/>
          <w:sz w:val="28"/>
          <w:szCs w:val="28"/>
          <w:lang w:val="en-US"/>
        </w:rPr>
        <w:t>:</w:t>
      </w:r>
    </w:p>
    <w:p w14:paraId="11582E81" w14:textId="68D0D48E" w:rsidR="00BF667B" w:rsidRPr="00306585" w:rsidRDefault="00BF667B" w:rsidP="00306585">
      <w:pPr>
        <w:spacing w:after="0" w:line="360" w:lineRule="auto"/>
        <w:ind w:right="425" w:firstLine="851"/>
        <w:jc w:val="both"/>
        <w:rPr>
          <w:rFonts w:ascii="Times New Roman" w:hAnsi="Times New Roman" w:cs="Times New Roman"/>
          <w:sz w:val="28"/>
          <w:szCs w:val="28"/>
          <w:lang w:val="en-US"/>
        </w:rPr>
      </w:pPr>
      <w:commentRangeStart w:id="95"/>
      <w:r>
        <w:rPr>
          <w:rFonts w:ascii="Times New Roman" w:hAnsi="Times New Roman" w:cs="Times New Roman"/>
          <w:sz w:val="28"/>
          <w:szCs w:val="28"/>
        </w:rPr>
        <w:t>1) Функции неавторизованного пользователя</w:t>
      </w:r>
      <w:r w:rsidR="00371578">
        <w:rPr>
          <w:rFonts w:ascii="Times New Roman" w:hAnsi="Times New Roman" w:cs="Times New Roman"/>
          <w:sz w:val="28"/>
          <w:szCs w:val="28"/>
          <w:lang w:val="en-US"/>
        </w:rPr>
        <w:t>;</w:t>
      </w:r>
      <w:commentRangeEnd w:id="95"/>
      <w:r w:rsidR="00306585">
        <w:rPr>
          <w:rStyle w:val="aa"/>
        </w:rPr>
        <w:commentReference w:id="95"/>
      </w:r>
    </w:p>
    <w:p w14:paraId="510DAA5E" w14:textId="3DAB9024" w:rsidR="00BF667B" w:rsidRDefault="00371578">
      <w:pPr>
        <w:pStyle w:val="a8"/>
        <w:numPr>
          <w:ilvl w:val="0"/>
          <w:numId w:val="24"/>
        </w:numPr>
        <w:spacing w:after="0" w:line="360" w:lineRule="auto"/>
        <w:ind w:left="0" w:right="425" w:firstLine="851"/>
        <w:jc w:val="both"/>
        <w:rPr>
          <w:rFonts w:ascii="Times New Roman" w:hAnsi="Times New Roman" w:cs="Times New Roman"/>
          <w:sz w:val="28"/>
          <w:szCs w:val="28"/>
        </w:rPr>
        <w:pPrChange w:id="96" w:author="Alex" w:date="2020-06-11T03:20:00Z">
          <w:pPr>
            <w:pStyle w:val="a8"/>
            <w:numPr>
              <w:numId w:val="24"/>
            </w:numPr>
            <w:spacing w:after="0" w:line="360" w:lineRule="auto"/>
            <w:ind w:left="360" w:right="425" w:hanging="360"/>
            <w:jc w:val="both"/>
          </w:pPr>
        </w:pPrChange>
      </w:pPr>
      <w:r>
        <w:rPr>
          <w:rFonts w:ascii="Times New Roman" w:hAnsi="Times New Roman" w:cs="Times New Roman"/>
          <w:sz w:val="28"/>
          <w:szCs w:val="28"/>
        </w:rPr>
        <w:t>просмотр категорий;</w:t>
      </w:r>
    </w:p>
    <w:p w14:paraId="77310176" w14:textId="2981B0A2" w:rsidR="00BF667B" w:rsidRDefault="00371578">
      <w:pPr>
        <w:pStyle w:val="a8"/>
        <w:numPr>
          <w:ilvl w:val="0"/>
          <w:numId w:val="24"/>
        </w:numPr>
        <w:spacing w:after="0" w:line="360" w:lineRule="auto"/>
        <w:ind w:left="0" w:right="425" w:firstLine="851"/>
        <w:jc w:val="both"/>
        <w:rPr>
          <w:rFonts w:ascii="Times New Roman" w:hAnsi="Times New Roman" w:cs="Times New Roman"/>
          <w:sz w:val="28"/>
          <w:szCs w:val="28"/>
        </w:rPr>
        <w:pPrChange w:id="97" w:author="Alex" w:date="2020-06-11T03:20:00Z">
          <w:pPr>
            <w:pStyle w:val="a8"/>
            <w:numPr>
              <w:numId w:val="24"/>
            </w:numPr>
            <w:spacing w:after="0" w:line="360" w:lineRule="auto"/>
            <w:ind w:left="360" w:right="425" w:hanging="360"/>
            <w:jc w:val="both"/>
          </w:pPr>
        </w:pPrChange>
      </w:pPr>
      <w:r>
        <w:rPr>
          <w:rFonts w:ascii="Times New Roman" w:hAnsi="Times New Roman" w:cs="Times New Roman"/>
          <w:sz w:val="28"/>
          <w:szCs w:val="28"/>
        </w:rPr>
        <w:t>просмотр товаров;</w:t>
      </w:r>
    </w:p>
    <w:p w14:paraId="13D2F60E" w14:textId="0D3AAD70" w:rsidR="00BF667B" w:rsidRDefault="00371578">
      <w:pPr>
        <w:pStyle w:val="a8"/>
        <w:numPr>
          <w:ilvl w:val="0"/>
          <w:numId w:val="24"/>
        </w:numPr>
        <w:spacing w:after="0" w:line="360" w:lineRule="auto"/>
        <w:ind w:left="0" w:right="425" w:firstLine="851"/>
        <w:jc w:val="both"/>
        <w:rPr>
          <w:rFonts w:ascii="Times New Roman" w:hAnsi="Times New Roman" w:cs="Times New Roman"/>
          <w:sz w:val="28"/>
          <w:szCs w:val="28"/>
        </w:rPr>
        <w:pPrChange w:id="98" w:author="Alex" w:date="2020-06-11T03:20:00Z">
          <w:pPr>
            <w:pStyle w:val="a8"/>
            <w:numPr>
              <w:numId w:val="24"/>
            </w:numPr>
            <w:spacing w:after="0" w:line="360" w:lineRule="auto"/>
            <w:ind w:left="360" w:right="425" w:hanging="360"/>
            <w:jc w:val="both"/>
          </w:pPr>
        </w:pPrChange>
      </w:pPr>
      <w:r>
        <w:rPr>
          <w:rFonts w:ascii="Times New Roman" w:hAnsi="Times New Roman" w:cs="Times New Roman"/>
          <w:sz w:val="28"/>
          <w:szCs w:val="28"/>
        </w:rPr>
        <w:t>добавление товаров в корзину;</w:t>
      </w:r>
    </w:p>
    <w:p w14:paraId="4252CDB2" w14:textId="538A0C31" w:rsidR="00BF667B" w:rsidRDefault="00371578">
      <w:pPr>
        <w:pStyle w:val="a8"/>
        <w:numPr>
          <w:ilvl w:val="0"/>
          <w:numId w:val="24"/>
        </w:numPr>
        <w:spacing w:after="0" w:line="360" w:lineRule="auto"/>
        <w:ind w:left="0" w:right="425" w:firstLine="851"/>
        <w:jc w:val="both"/>
        <w:rPr>
          <w:rFonts w:ascii="Times New Roman" w:hAnsi="Times New Roman" w:cs="Times New Roman"/>
          <w:sz w:val="28"/>
          <w:szCs w:val="28"/>
        </w:rPr>
        <w:pPrChange w:id="99" w:author="Alex" w:date="2020-06-11T03:20:00Z">
          <w:pPr>
            <w:pStyle w:val="a8"/>
            <w:numPr>
              <w:numId w:val="24"/>
            </w:numPr>
            <w:spacing w:after="0" w:line="360" w:lineRule="auto"/>
            <w:ind w:left="360" w:right="425" w:hanging="360"/>
            <w:jc w:val="both"/>
          </w:pPr>
        </w:pPrChange>
      </w:pPr>
      <w:r>
        <w:rPr>
          <w:rFonts w:ascii="Times New Roman" w:hAnsi="Times New Roman" w:cs="Times New Roman"/>
          <w:sz w:val="28"/>
          <w:szCs w:val="28"/>
        </w:rPr>
        <w:t>авторизация и регистрация</w:t>
      </w:r>
      <w:r w:rsidR="00306585">
        <w:rPr>
          <w:rFonts w:ascii="Times New Roman" w:hAnsi="Times New Roman" w:cs="Times New Roman"/>
          <w:sz w:val="28"/>
          <w:szCs w:val="28"/>
        </w:rPr>
        <w:t>.</w:t>
      </w:r>
    </w:p>
    <w:p w14:paraId="298E1B5E" w14:textId="77777777" w:rsidR="00BF667B" w:rsidRDefault="00BF667B">
      <w:pPr>
        <w:rPr>
          <w:rFonts w:ascii="Times New Roman" w:hAnsi="Times New Roman" w:cs="Times New Roman"/>
          <w:sz w:val="28"/>
          <w:szCs w:val="28"/>
        </w:rPr>
      </w:pPr>
      <w:r>
        <w:rPr>
          <w:rFonts w:ascii="Times New Roman" w:hAnsi="Times New Roman" w:cs="Times New Roman"/>
          <w:sz w:val="28"/>
          <w:szCs w:val="28"/>
        </w:rPr>
        <w:br w:type="page"/>
      </w:r>
    </w:p>
    <w:p w14:paraId="7D5CB6FB" w14:textId="1F81DC4A" w:rsidR="00BF667B" w:rsidRDefault="00BF667B" w:rsidP="00306585">
      <w:pPr>
        <w:spacing w:after="0" w:line="360" w:lineRule="auto"/>
        <w:ind w:right="425"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2) </w:t>
      </w:r>
      <w:commentRangeStart w:id="100"/>
      <w:r>
        <w:rPr>
          <w:rFonts w:ascii="Times New Roman" w:hAnsi="Times New Roman" w:cs="Times New Roman"/>
          <w:sz w:val="28"/>
          <w:szCs w:val="28"/>
        </w:rPr>
        <w:t>Функции авторизованного пользователя (клиента)</w:t>
      </w:r>
      <w:r w:rsidR="00371578">
        <w:rPr>
          <w:rFonts w:ascii="Times New Roman" w:hAnsi="Times New Roman" w:cs="Times New Roman"/>
          <w:sz w:val="28"/>
          <w:szCs w:val="28"/>
          <w:lang w:val="en-US"/>
        </w:rPr>
        <w:t>;</w:t>
      </w:r>
    </w:p>
    <w:p w14:paraId="70D86277" w14:textId="2A069261"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1"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просмотр категорий;</w:t>
      </w:r>
    </w:p>
    <w:p w14:paraId="5F142F42" w14:textId="475A7B78"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2"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просмотр товаров;</w:t>
      </w:r>
    </w:p>
    <w:p w14:paraId="0F6F63F8" w14:textId="2188FF55"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3"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добавление товаров в корзину;</w:t>
      </w:r>
    </w:p>
    <w:p w14:paraId="16718DD6" w14:textId="785A6739"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4"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введение контактной информации, необходимой для доставки покупок;</w:t>
      </w:r>
    </w:p>
    <w:p w14:paraId="706A73BA" w14:textId="36ECE6C7"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5"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выбор адреса для доставки;</w:t>
      </w:r>
    </w:p>
    <w:p w14:paraId="12A782AB" w14:textId="13FFEF06"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6"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изменение заказа на этапе оформления (до оплаты);</w:t>
      </w:r>
    </w:p>
    <w:p w14:paraId="32FC33AE" w14:textId="3DAEFB7B"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7"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оплата покупок в электронной дебетовой платежной системе</w:t>
      </w:r>
      <w:r w:rsidRPr="00BF667B">
        <w:rPr>
          <w:rFonts w:ascii="Times New Roman" w:hAnsi="Times New Roman" w:cs="Times New Roman"/>
          <w:sz w:val="28"/>
          <w:szCs w:val="28"/>
        </w:rPr>
        <w:t xml:space="preserve"> </w:t>
      </w:r>
      <w:r>
        <w:rPr>
          <w:rFonts w:ascii="Times New Roman" w:hAnsi="Times New Roman" w:cs="Times New Roman"/>
          <w:sz w:val="28"/>
          <w:szCs w:val="28"/>
          <w:lang w:val="en-US"/>
        </w:rPr>
        <w:t>PayPal</w:t>
      </w:r>
      <w:r w:rsidRPr="00BF667B">
        <w:rPr>
          <w:rFonts w:ascii="Times New Roman" w:hAnsi="Times New Roman" w:cs="Times New Roman"/>
          <w:sz w:val="28"/>
          <w:szCs w:val="28"/>
        </w:rPr>
        <w:t>.</w:t>
      </w:r>
    </w:p>
    <w:p w14:paraId="6BEBFAC7" w14:textId="795C69D4"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8"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 xml:space="preserve">просмотр списка оформленных покупок после оплаты в </w:t>
      </w:r>
      <w:r>
        <w:rPr>
          <w:rFonts w:ascii="Times New Roman" w:hAnsi="Times New Roman" w:cs="Times New Roman"/>
          <w:sz w:val="28"/>
          <w:szCs w:val="28"/>
          <w:lang w:val="en-US"/>
        </w:rPr>
        <w:t>PayPal</w:t>
      </w:r>
      <w:r>
        <w:rPr>
          <w:rFonts w:ascii="Times New Roman" w:hAnsi="Times New Roman" w:cs="Times New Roman"/>
          <w:sz w:val="28"/>
          <w:szCs w:val="28"/>
        </w:rPr>
        <w:t xml:space="preserve"> и возвращения на сайт интернет-магазина;</w:t>
      </w:r>
    </w:p>
    <w:p w14:paraId="23B20C17" w14:textId="46C69CBB" w:rsidR="00BF667B"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09"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просмотр списка заказов, их статусы;</w:t>
      </w:r>
    </w:p>
    <w:p w14:paraId="6331F694" w14:textId="1EDE57C3" w:rsidR="008B41DC"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10"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просмотр квитанций, печать квитанций;</w:t>
      </w:r>
    </w:p>
    <w:p w14:paraId="15792487" w14:textId="0BBE20FC" w:rsidR="008B41DC" w:rsidRDefault="00371578">
      <w:pPr>
        <w:pStyle w:val="a8"/>
        <w:numPr>
          <w:ilvl w:val="0"/>
          <w:numId w:val="19"/>
        </w:numPr>
        <w:spacing w:after="0" w:line="360" w:lineRule="auto"/>
        <w:ind w:left="0" w:right="425" w:firstLine="851"/>
        <w:jc w:val="both"/>
        <w:rPr>
          <w:rFonts w:ascii="Times New Roman" w:hAnsi="Times New Roman" w:cs="Times New Roman"/>
          <w:sz w:val="28"/>
          <w:szCs w:val="28"/>
        </w:rPr>
        <w:pPrChange w:id="111" w:author="Alex" w:date="2020-06-11T03:20:00Z">
          <w:pPr>
            <w:pStyle w:val="a8"/>
            <w:numPr>
              <w:numId w:val="19"/>
            </w:numPr>
            <w:spacing w:after="0" w:line="360" w:lineRule="auto"/>
            <w:ind w:left="360" w:right="424" w:hanging="360"/>
            <w:jc w:val="both"/>
          </w:pPr>
        </w:pPrChange>
      </w:pPr>
      <w:r>
        <w:rPr>
          <w:rFonts w:ascii="Times New Roman" w:hAnsi="Times New Roman" w:cs="Times New Roman"/>
          <w:sz w:val="28"/>
          <w:szCs w:val="28"/>
        </w:rPr>
        <w:t>выход из аккаунта;</w:t>
      </w:r>
      <w:commentRangeEnd w:id="100"/>
      <w:r w:rsidR="00A01388">
        <w:rPr>
          <w:rStyle w:val="aa"/>
        </w:rPr>
        <w:commentReference w:id="100"/>
      </w:r>
    </w:p>
    <w:p w14:paraId="63F1E72A" w14:textId="47C0C45D" w:rsidR="008B41DC" w:rsidRPr="00306585" w:rsidRDefault="008B41DC" w:rsidP="00306585">
      <w:pPr>
        <w:spacing w:after="0" w:line="360" w:lineRule="auto"/>
        <w:ind w:right="425" w:firstLine="851"/>
        <w:jc w:val="both"/>
        <w:rPr>
          <w:rFonts w:ascii="Times New Roman" w:hAnsi="Times New Roman" w:cs="Times New Roman"/>
          <w:sz w:val="28"/>
          <w:szCs w:val="28"/>
          <w:lang w:val="en-US"/>
        </w:rPr>
      </w:pPr>
      <w:r>
        <w:rPr>
          <w:rFonts w:ascii="Times New Roman" w:hAnsi="Times New Roman" w:cs="Times New Roman"/>
          <w:sz w:val="28"/>
          <w:szCs w:val="28"/>
        </w:rPr>
        <w:t>3) Функции администратора</w:t>
      </w:r>
      <w:r w:rsidR="00371578">
        <w:rPr>
          <w:rFonts w:ascii="Times New Roman" w:hAnsi="Times New Roman" w:cs="Times New Roman"/>
          <w:sz w:val="28"/>
          <w:szCs w:val="28"/>
          <w:lang w:val="en-US"/>
        </w:rPr>
        <w:t>;</w:t>
      </w:r>
    </w:p>
    <w:p w14:paraId="0750C141" w14:textId="5E4375EF" w:rsidR="008B41DC"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2"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всех товаров;</w:t>
      </w:r>
      <w:commentRangeStart w:id="113"/>
    </w:p>
    <w:p w14:paraId="30DEC71D" w14:textId="7F43817E" w:rsidR="008B41DC"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4"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поиск в списке товаров по идентификатору и названию;</w:t>
      </w:r>
    </w:p>
    <w:p w14:paraId="0E18D706" w14:textId="3344C4BD" w:rsidR="00625AE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5"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и удаление информации о товарах;</w:t>
      </w:r>
    </w:p>
    <w:p w14:paraId="0FE660EE" w14:textId="11088587" w:rsidR="00625AE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6"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 xml:space="preserve">редактирование информации о товарах (изменение категории, названия, кол-ва на складе, изображения товара, описания, веса, мета заголовка, описания и ключевых слов, идентификатора </w:t>
      </w:r>
      <w:proofErr w:type="spellStart"/>
      <w:r>
        <w:rPr>
          <w:rFonts w:ascii="Times New Roman" w:hAnsi="Times New Roman" w:cs="Times New Roman"/>
          <w:sz w:val="28"/>
          <w:szCs w:val="28"/>
          <w:lang w:val="en-US"/>
        </w:rPr>
        <w:t>url</w:t>
      </w:r>
      <w:proofErr w:type="spellEnd"/>
      <w:r>
        <w:rPr>
          <w:rFonts w:ascii="Times New Roman" w:hAnsi="Times New Roman" w:cs="Times New Roman"/>
          <w:sz w:val="28"/>
          <w:szCs w:val="28"/>
        </w:rPr>
        <w:t>)</w:t>
      </w:r>
      <w:r w:rsidRPr="00625AE5">
        <w:rPr>
          <w:rFonts w:ascii="Times New Roman" w:hAnsi="Times New Roman" w:cs="Times New Roman"/>
          <w:sz w:val="28"/>
          <w:szCs w:val="28"/>
        </w:rPr>
        <w:t>;</w:t>
      </w:r>
    </w:p>
    <w:p w14:paraId="5935A177" w14:textId="40CAC647" w:rsidR="00625AE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7"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всех категорий;</w:t>
      </w:r>
    </w:p>
    <w:p w14:paraId="5A273330" w14:textId="3D6DEE36" w:rsidR="00625AE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8"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и удаление информации о категориях;</w:t>
      </w:r>
    </w:p>
    <w:p w14:paraId="06D08915" w14:textId="6954DB61" w:rsidR="005655D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19"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 xml:space="preserve">редактирование информации о категориях (изменение названия категории, идентификатора </w:t>
      </w:r>
      <w:proofErr w:type="spellStart"/>
      <w:r>
        <w:rPr>
          <w:rFonts w:ascii="Times New Roman" w:hAnsi="Times New Roman" w:cs="Times New Roman"/>
          <w:sz w:val="28"/>
          <w:szCs w:val="28"/>
          <w:lang w:val="en-US"/>
        </w:rPr>
        <w:t>url</w:t>
      </w:r>
      <w:proofErr w:type="spellEnd"/>
      <w:r w:rsidRPr="00822C0F">
        <w:rPr>
          <w:rFonts w:ascii="Times New Roman" w:hAnsi="Times New Roman" w:cs="Times New Roman"/>
          <w:sz w:val="28"/>
          <w:szCs w:val="28"/>
        </w:rPr>
        <w:t xml:space="preserve">, </w:t>
      </w:r>
      <w:r>
        <w:rPr>
          <w:rFonts w:ascii="Times New Roman" w:hAnsi="Times New Roman" w:cs="Times New Roman"/>
          <w:sz w:val="28"/>
          <w:szCs w:val="28"/>
        </w:rPr>
        <w:t>мета заголовка, описания и ключевых слов;</w:t>
      </w:r>
    </w:p>
    <w:p w14:paraId="44855FAB" w14:textId="4939F070" w:rsidR="00BA3366" w:rsidRPr="003521E0" w:rsidRDefault="00371578">
      <w:pPr>
        <w:pStyle w:val="a8"/>
        <w:numPr>
          <w:ilvl w:val="0"/>
          <w:numId w:val="21"/>
        </w:numPr>
        <w:spacing w:after="0" w:line="360" w:lineRule="auto"/>
        <w:ind w:left="0" w:right="424" w:firstLine="851"/>
        <w:jc w:val="both"/>
        <w:pPrChange w:id="120" w:author="Alex" w:date="2020-06-11T03:23:00Z">
          <w:pPr>
            <w:pStyle w:val="a8"/>
            <w:spacing w:after="0" w:line="360" w:lineRule="auto"/>
            <w:ind w:left="1428" w:right="424"/>
            <w:jc w:val="both"/>
          </w:pPr>
        </w:pPrChange>
      </w:pPr>
      <w:r w:rsidRPr="00306585">
        <w:rPr>
          <w:rFonts w:ascii="Times New Roman" w:hAnsi="Times New Roman" w:cs="Times New Roman"/>
          <w:sz w:val="28"/>
          <w:szCs w:val="28"/>
        </w:rPr>
        <w:t>просмотр списка всех заказов;</w:t>
      </w:r>
    </w:p>
    <w:p w14:paraId="5A7A6263" w14:textId="3FD2CAFD"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1"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поиск заказа по идентификатору;</w:t>
      </w:r>
    </w:p>
    <w:p w14:paraId="39DD8F72" w14:textId="747A4796"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2"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удаление неоплаченных заказов;</w:t>
      </w:r>
    </w:p>
    <w:p w14:paraId="26135D52" w14:textId="6DDE777B"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3"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квитанций заказов и их печать;</w:t>
      </w:r>
    </w:p>
    <w:p w14:paraId="5BA8B814" w14:textId="4A4E8F78"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4"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lastRenderedPageBreak/>
        <w:t>изменение статуса заказов;</w:t>
      </w:r>
    </w:p>
    <w:p w14:paraId="77CEEFF2" w14:textId="11EAF398"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5"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примечаний к заказу;</w:t>
      </w:r>
    </w:p>
    <w:p w14:paraId="71353C32" w14:textId="0F0F3AF4"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6"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пользователей;</w:t>
      </w:r>
    </w:p>
    <w:p w14:paraId="4130FE82" w14:textId="20ECE48F"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7"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поиск пользователей по имени или адресу электронной почты;</w:t>
      </w:r>
    </w:p>
    <w:p w14:paraId="79B1CB56" w14:textId="081648B0"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8"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редактирование информации о пользователях (изменение имени, фамилии, адреса электронной почты, платежного адреса и адреса доставки;</w:t>
      </w:r>
    </w:p>
    <w:p w14:paraId="205B47EC" w14:textId="491AAAF0"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29"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 xml:space="preserve">просмотр и редактирование бизнес-профиля интернет-магазина (имя компании, адрес главного офиса, страна, номер телефона, адрес электронной почты, веб-сайт, процент </w:t>
      </w:r>
      <w:proofErr w:type="spellStart"/>
      <w:r>
        <w:rPr>
          <w:rFonts w:ascii="Times New Roman" w:hAnsi="Times New Roman" w:cs="Times New Roman"/>
          <w:sz w:val="28"/>
          <w:szCs w:val="28"/>
        </w:rPr>
        <w:t>ндс</w:t>
      </w:r>
      <w:proofErr w:type="spellEnd"/>
      <w:r>
        <w:rPr>
          <w:rFonts w:ascii="Times New Roman" w:hAnsi="Times New Roman" w:cs="Times New Roman"/>
          <w:sz w:val="28"/>
          <w:szCs w:val="28"/>
        </w:rPr>
        <w:t xml:space="preserve"> и номер налогоплательщика;</w:t>
      </w:r>
    </w:p>
    <w:p w14:paraId="272ADF34" w14:textId="238C1FC1"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0"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локальных и международных типов доставки;</w:t>
      </w:r>
    </w:p>
    <w:p w14:paraId="6ACE401A" w14:textId="25393BB8"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1"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удаление и клонирование типов доставки;</w:t>
      </w:r>
    </w:p>
    <w:p w14:paraId="47282980" w14:textId="72BF5AE8"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2"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изменение статуса активности типов доставки (если установлен статус неактивен, то тип доставки с таким статусом не будет отображаться при оформлении покупок на клиентской стороне веб-приложения);</w:t>
      </w:r>
    </w:p>
    <w:p w14:paraId="1ACD40F9" w14:textId="4F9D96B0"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3"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новых типов доставки (локальных и международных);</w:t>
      </w:r>
      <w:commentRangeEnd w:id="113"/>
      <w:r w:rsidR="00A01388">
        <w:rPr>
          <w:rStyle w:val="aa"/>
        </w:rPr>
        <w:commentReference w:id="113"/>
      </w:r>
    </w:p>
    <w:p w14:paraId="28F24D8D" w14:textId="7F1C78FC" w:rsidR="00822C0F"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4"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удаление и редактирование информации о стоимости доставок для различных зон (стоимость рассчитывается на основании веса покупок в корзине товаров пользователя);</w:t>
      </w:r>
      <w:commentRangeStart w:id="135"/>
    </w:p>
    <w:p w14:paraId="60C9387D" w14:textId="162F7924" w:rsidR="005655D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6"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зон доставки;</w:t>
      </w:r>
    </w:p>
    <w:p w14:paraId="3AC68914" w14:textId="36472981" w:rsidR="00BA3366" w:rsidRPr="003521E0" w:rsidRDefault="00371578">
      <w:pPr>
        <w:pStyle w:val="a8"/>
        <w:numPr>
          <w:ilvl w:val="0"/>
          <w:numId w:val="21"/>
        </w:numPr>
        <w:spacing w:after="0" w:line="360" w:lineRule="auto"/>
        <w:ind w:left="0" w:right="424" w:firstLine="851"/>
        <w:jc w:val="both"/>
        <w:pPrChange w:id="137" w:author="Alex" w:date="2020-06-11T03:23:00Z">
          <w:pPr>
            <w:pStyle w:val="a8"/>
            <w:numPr>
              <w:numId w:val="21"/>
            </w:numPr>
            <w:spacing w:after="0" w:line="360" w:lineRule="auto"/>
            <w:ind w:left="1571" w:right="424" w:hanging="360"/>
            <w:jc w:val="both"/>
          </w:pPr>
        </w:pPrChange>
      </w:pPr>
      <w:r w:rsidRPr="00306585">
        <w:rPr>
          <w:rFonts w:ascii="Times New Roman" w:hAnsi="Times New Roman" w:cs="Times New Roman"/>
          <w:sz w:val="28"/>
          <w:szCs w:val="28"/>
        </w:rPr>
        <w:t>добавление и удаление зон доставок;</w:t>
      </w:r>
    </w:p>
    <w:p w14:paraId="343DA42F" w14:textId="4C33595D" w:rsidR="00BA3366" w:rsidRPr="00BA3366"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8" w:author="Alex" w:date="2020-06-11T03:23:00Z">
          <w:pPr>
            <w:pStyle w:val="a8"/>
            <w:numPr>
              <w:numId w:val="21"/>
            </w:numPr>
            <w:spacing w:after="0" w:line="360" w:lineRule="auto"/>
            <w:ind w:left="1571" w:right="424" w:hanging="360"/>
            <w:jc w:val="both"/>
          </w:pPr>
        </w:pPrChange>
      </w:pPr>
      <w:r w:rsidRPr="00BA3366">
        <w:rPr>
          <w:rFonts w:ascii="Times New Roman" w:hAnsi="Times New Roman" w:cs="Times New Roman"/>
          <w:sz w:val="28"/>
          <w:szCs w:val="28"/>
        </w:rPr>
        <w:t>просмотр списка почтовых индексов для соответствующей зоны доставки;</w:t>
      </w:r>
    </w:p>
    <w:p w14:paraId="67F1BFC7" w14:textId="1046029D" w:rsidR="0036187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39"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и удаление почтовых индексов для зон доставки;</w:t>
      </w:r>
    </w:p>
    <w:p w14:paraId="1C69543F" w14:textId="4C121A5D" w:rsidR="0036187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40"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просмотр списка стран, доступных для международной доставки;</w:t>
      </w:r>
    </w:p>
    <w:p w14:paraId="1CB4AA5D" w14:textId="59C8409A" w:rsidR="00361875" w:rsidRDefault="00371578">
      <w:pPr>
        <w:pStyle w:val="a8"/>
        <w:numPr>
          <w:ilvl w:val="0"/>
          <w:numId w:val="21"/>
        </w:numPr>
        <w:spacing w:after="0" w:line="360" w:lineRule="auto"/>
        <w:ind w:left="0" w:right="424" w:firstLine="851"/>
        <w:jc w:val="both"/>
        <w:rPr>
          <w:rFonts w:ascii="Times New Roman" w:hAnsi="Times New Roman" w:cs="Times New Roman"/>
          <w:sz w:val="28"/>
          <w:szCs w:val="28"/>
        </w:rPr>
        <w:pPrChange w:id="141" w:author="Alex" w:date="2020-06-11T03:23:00Z">
          <w:pPr>
            <w:pStyle w:val="a8"/>
            <w:numPr>
              <w:numId w:val="21"/>
            </w:numPr>
            <w:spacing w:after="0" w:line="360" w:lineRule="auto"/>
            <w:ind w:left="1571" w:right="424" w:hanging="360"/>
            <w:jc w:val="both"/>
          </w:pPr>
        </w:pPrChange>
      </w:pPr>
      <w:r>
        <w:rPr>
          <w:rFonts w:ascii="Times New Roman" w:hAnsi="Times New Roman" w:cs="Times New Roman"/>
          <w:sz w:val="28"/>
          <w:szCs w:val="28"/>
        </w:rPr>
        <w:t>добавление и удаление информации о странах;</w:t>
      </w:r>
    </w:p>
    <w:p w14:paraId="4385852D" w14:textId="7F850C05" w:rsidR="00361875" w:rsidRDefault="00371578">
      <w:pPr>
        <w:pStyle w:val="a8"/>
        <w:numPr>
          <w:ilvl w:val="0"/>
          <w:numId w:val="21"/>
        </w:numPr>
        <w:spacing w:after="0" w:line="360" w:lineRule="auto"/>
        <w:ind w:left="0" w:right="424" w:firstLine="851"/>
        <w:jc w:val="both"/>
        <w:rPr>
          <w:ins w:id="142" w:author="Alex" w:date="2020-06-11T04:17:00Z"/>
          <w:rFonts w:ascii="Times New Roman" w:hAnsi="Times New Roman" w:cs="Times New Roman"/>
          <w:sz w:val="28"/>
          <w:szCs w:val="28"/>
        </w:rPr>
      </w:pPr>
      <w:r>
        <w:rPr>
          <w:rFonts w:ascii="Times New Roman" w:hAnsi="Times New Roman" w:cs="Times New Roman"/>
          <w:sz w:val="28"/>
          <w:szCs w:val="28"/>
        </w:rPr>
        <w:t>изменение статуса активности стран (если установлен статус неактивен, то страна не будет отображаться на клиентской стороне веб-приложения при оформлении покупок).</w:t>
      </w:r>
      <w:commentRangeEnd w:id="135"/>
      <w:r w:rsidR="00A01388">
        <w:rPr>
          <w:rStyle w:val="aa"/>
        </w:rPr>
        <w:commentReference w:id="135"/>
      </w:r>
    </w:p>
    <w:p w14:paraId="2E2B0FF5" w14:textId="77777777" w:rsidR="00622A06" w:rsidRDefault="00622A06">
      <w:pPr>
        <w:pStyle w:val="a8"/>
        <w:spacing w:after="0" w:line="360" w:lineRule="auto"/>
        <w:ind w:left="851" w:right="424"/>
        <w:jc w:val="both"/>
        <w:rPr>
          <w:rFonts w:ascii="Times New Roman" w:hAnsi="Times New Roman" w:cs="Times New Roman"/>
          <w:sz w:val="28"/>
          <w:szCs w:val="28"/>
        </w:rPr>
        <w:pPrChange w:id="143" w:author="Alex" w:date="2020-06-11T04:17:00Z">
          <w:pPr>
            <w:pStyle w:val="a8"/>
            <w:numPr>
              <w:numId w:val="21"/>
            </w:numPr>
            <w:spacing w:after="0" w:line="360" w:lineRule="auto"/>
            <w:ind w:left="1571" w:right="424" w:hanging="360"/>
            <w:jc w:val="both"/>
          </w:pPr>
        </w:pPrChange>
      </w:pPr>
    </w:p>
    <w:p w14:paraId="7A68C983" w14:textId="4F957E34" w:rsidR="00BA3366" w:rsidRDefault="00BA3366" w:rsidP="00BA3366">
      <w:pPr>
        <w:spacing w:before="240" w:after="0" w:line="480" w:lineRule="auto"/>
        <w:ind w:right="424"/>
        <w:jc w:val="center"/>
        <w:rPr>
          <w:rFonts w:ascii="Times New Roman" w:hAnsi="Times New Roman" w:cs="Times New Roman"/>
          <w:sz w:val="28"/>
          <w:szCs w:val="28"/>
        </w:rPr>
      </w:pPr>
      <w:r w:rsidRPr="00BA3366">
        <w:rPr>
          <w:rFonts w:ascii="Times New Roman" w:hAnsi="Times New Roman" w:cs="Times New Roman"/>
          <w:sz w:val="28"/>
          <w:szCs w:val="28"/>
        </w:rPr>
        <w:lastRenderedPageBreak/>
        <w:t>1.3 Анализ материалов, необходимых в работе</w:t>
      </w:r>
    </w:p>
    <w:p w14:paraId="6980B383" w14:textId="77E44E56" w:rsidR="00AC2A3D" w:rsidRDefault="001853DF" w:rsidP="00AC2A3D">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sidR="00AC2A3D" w:rsidRPr="00AC2A3D">
        <w:rPr>
          <w:rFonts w:ascii="Times New Roman" w:hAnsi="Times New Roman" w:cs="Times New Roman"/>
          <w:sz w:val="28"/>
          <w:szCs w:val="28"/>
        </w:rPr>
        <w:t xml:space="preserve">После анализа большого количества сред программирования, было принято решение выбрать среду программирования </w:t>
      </w:r>
      <w:proofErr w:type="spellStart"/>
      <w:r w:rsidR="00AC2A3D" w:rsidRPr="00AC2A3D">
        <w:rPr>
          <w:rFonts w:ascii="Times New Roman" w:hAnsi="Times New Roman" w:cs="Times New Roman"/>
          <w:sz w:val="28"/>
          <w:szCs w:val="28"/>
        </w:rPr>
        <w:t>Visual</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Studio</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Code</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Visual</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Studio</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Code</w:t>
      </w:r>
      <w:proofErr w:type="spellEnd"/>
      <w:r w:rsidR="00AC2A3D" w:rsidRPr="00AC2A3D">
        <w:rPr>
          <w:rFonts w:ascii="Times New Roman" w:hAnsi="Times New Roman" w:cs="Times New Roman"/>
          <w:sz w:val="28"/>
          <w:szCs w:val="28"/>
        </w:rPr>
        <w:t xml:space="preserve"> — редактор исходного кода, разработанный </w:t>
      </w:r>
      <w:proofErr w:type="spellStart"/>
      <w:r w:rsidR="00AC2A3D" w:rsidRPr="00AC2A3D">
        <w:rPr>
          <w:rFonts w:ascii="Times New Roman" w:hAnsi="Times New Roman" w:cs="Times New Roman"/>
          <w:sz w:val="28"/>
          <w:szCs w:val="28"/>
        </w:rPr>
        <w:t>Microsoft</w:t>
      </w:r>
      <w:proofErr w:type="spellEnd"/>
      <w:r w:rsidR="00AC2A3D" w:rsidRPr="00AC2A3D">
        <w:rPr>
          <w:rFonts w:ascii="Times New Roman" w:hAnsi="Times New Roman" w:cs="Times New Roman"/>
          <w:sz w:val="28"/>
          <w:szCs w:val="28"/>
        </w:rPr>
        <w:t xml:space="preserve"> для </w:t>
      </w:r>
      <w:proofErr w:type="spellStart"/>
      <w:r w:rsidR="00AC2A3D" w:rsidRPr="00AC2A3D">
        <w:rPr>
          <w:rFonts w:ascii="Times New Roman" w:hAnsi="Times New Roman" w:cs="Times New Roman"/>
          <w:sz w:val="28"/>
          <w:szCs w:val="28"/>
        </w:rPr>
        <w:t>Windows</w:t>
      </w:r>
      <w:proofErr w:type="spellEnd"/>
      <w:r w:rsidR="00AC2A3D" w:rsidRPr="00AC2A3D">
        <w:rPr>
          <w:rFonts w:ascii="Times New Roman" w:hAnsi="Times New Roman" w:cs="Times New Roman"/>
          <w:sz w:val="28"/>
          <w:szCs w:val="28"/>
        </w:rPr>
        <w:t xml:space="preserve">, </w:t>
      </w:r>
      <w:proofErr w:type="spellStart"/>
      <w:r w:rsidR="00AC2A3D" w:rsidRPr="00AC2A3D">
        <w:rPr>
          <w:rFonts w:ascii="Times New Roman" w:hAnsi="Times New Roman" w:cs="Times New Roman"/>
          <w:sz w:val="28"/>
          <w:szCs w:val="28"/>
        </w:rPr>
        <w:t>Linux</w:t>
      </w:r>
      <w:proofErr w:type="spellEnd"/>
      <w:r w:rsidR="00AC2A3D" w:rsidRPr="00AC2A3D">
        <w:rPr>
          <w:rFonts w:ascii="Times New Roman" w:hAnsi="Times New Roman" w:cs="Times New Roman"/>
          <w:sz w:val="28"/>
          <w:szCs w:val="28"/>
        </w:rPr>
        <w:t xml:space="preserve"> и </w:t>
      </w:r>
      <w:proofErr w:type="spellStart"/>
      <w:r w:rsidR="00AC2A3D" w:rsidRPr="00AC2A3D">
        <w:rPr>
          <w:rFonts w:ascii="Times New Roman" w:hAnsi="Times New Roman" w:cs="Times New Roman"/>
          <w:sz w:val="28"/>
          <w:szCs w:val="28"/>
        </w:rPr>
        <w:t>macOS</w:t>
      </w:r>
      <w:proofErr w:type="spellEnd"/>
      <w:r w:rsidR="00AC2A3D" w:rsidRPr="00AC2A3D">
        <w:rPr>
          <w:rFonts w:ascii="Times New Roman" w:hAnsi="Times New Roman" w:cs="Times New Roman"/>
          <w:sz w:val="28"/>
          <w:szCs w:val="28"/>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00AC2A3D">
        <w:rPr>
          <w:rFonts w:ascii="Times New Roman" w:hAnsi="Times New Roman" w:cs="Times New Roman"/>
          <w:sz w:val="28"/>
          <w:szCs w:val="28"/>
        </w:rPr>
        <w:t>системами управления версиями</w:t>
      </w:r>
      <w:r w:rsidR="00AC2A3D" w:rsidRPr="00AC2A3D">
        <w:rPr>
          <w:rFonts w:ascii="Times New Roman" w:hAnsi="Times New Roman" w:cs="Times New Roman"/>
          <w:sz w:val="28"/>
          <w:szCs w:val="28"/>
        </w:rPr>
        <w:t xml:space="preserve">, подсветку синтаксиса, </w:t>
      </w:r>
      <w:r w:rsidR="00AC2A3D">
        <w:rPr>
          <w:rFonts w:ascii="Times New Roman" w:hAnsi="Times New Roman" w:cs="Times New Roman"/>
          <w:sz w:val="28"/>
          <w:szCs w:val="28"/>
        </w:rPr>
        <w:t xml:space="preserve">технологию </w:t>
      </w:r>
      <w:proofErr w:type="spellStart"/>
      <w:r w:rsidR="001517E5">
        <w:rPr>
          <w:rFonts w:ascii="Times New Roman" w:hAnsi="Times New Roman" w:cs="Times New Roman"/>
          <w:sz w:val="28"/>
          <w:szCs w:val="28"/>
        </w:rPr>
        <w:t>автодополнения</w:t>
      </w:r>
      <w:proofErr w:type="spellEnd"/>
      <w:r w:rsidR="00AC2A3D" w:rsidRPr="00AC2A3D">
        <w:rPr>
          <w:rFonts w:ascii="Times New Roman" w:hAnsi="Times New Roman" w:cs="Times New Roman"/>
          <w:sz w:val="28"/>
          <w:szCs w:val="28"/>
        </w:rPr>
        <w:t xml:space="preserve"> и средства для рефакторинга. Имеет широкие возможности для настройки: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w:t>
      </w:r>
    </w:p>
    <w:p w14:paraId="22B8EB3D" w14:textId="42C0D036" w:rsidR="00AC2A3D" w:rsidRDefault="00AC2A3D" w:rsidP="00306585">
      <w:pPr>
        <w:spacing w:after="0" w:line="360" w:lineRule="auto"/>
        <w:ind w:right="424" w:firstLine="708"/>
        <w:jc w:val="both"/>
        <w:rPr>
          <w:rFonts w:ascii="Times New Roman" w:hAnsi="Times New Roman" w:cs="Times New Roman"/>
          <w:sz w:val="28"/>
          <w:szCs w:val="28"/>
        </w:rPr>
      </w:pPr>
      <w:r w:rsidRPr="00AC2A3D">
        <w:rPr>
          <w:rFonts w:ascii="Times New Roman" w:hAnsi="Times New Roman" w:cs="Times New Roman"/>
          <w:sz w:val="28"/>
          <w:szCs w:val="28"/>
        </w:rPr>
        <w:t>При разработке программного продукта инструменты разработки выступают в качестве материалов, список и краткое описание которых представлены ниже.</w:t>
      </w:r>
    </w:p>
    <w:p w14:paraId="02E12EE0" w14:textId="0FBEC3F6" w:rsidR="001853DF" w:rsidRPr="00A01388" w:rsidRDefault="001853DF" w:rsidP="001853D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sidRPr="001853DF">
        <w:rPr>
          <w:rFonts w:ascii="Times New Roman" w:hAnsi="Times New Roman" w:cs="Times New Roman"/>
          <w:sz w:val="28"/>
          <w:szCs w:val="28"/>
          <w:lang w:val="en-US"/>
        </w:rPr>
        <w:t>HTML</w:t>
      </w:r>
      <w:r w:rsidRPr="001853DF">
        <w:rPr>
          <w:rFonts w:ascii="Times New Roman" w:hAnsi="Times New Roman" w:cs="Times New Roman"/>
          <w:sz w:val="28"/>
          <w:szCs w:val="28"/>
        </w:rPr>
        <w:t xml:space="preserve"> (от англ. </w:t>
      </w:r>
      <w:proofErr w:type="spellStart"/>
      <w:r w:rsidRPr="001853DF">
        <w:rPr>
          <w:rFonts w:ascii="Times New Roman" w:hAnsi="Times New Roman" w:cs="Times New Roman"/>
          <w:sz w:val="28"/>
          <w:szCs w:val="28"/>
          <w:lang w:val="en-US"/>
        </w:rPr>
        <w:t>HyperText</w:t>
      </w:r>
      <w:proofErr w:type="spellEnd"/>
      <w:r w:rsidRPr="001853DF">
        <w:rPr>
          <w:rFonts w:ascii="Times New Roman" w:hAnsi="Times New Roman" w:cs="Times New Roman"/>
          <w:sz w:val="28"/>
          <w:szCs w:val="28"/>
        </w:rPr>
        <w:t xml:space="preserve"> </w:t>
      </w:r>
      <w:r w:rsidRPr="001853DF">
        <w:rPr>
          <w:rFonts w:ascii="Times New Roman" w:hAnsi="Times New Roman" w:cs="Times New Roman"/>
          <w:sz w:val="28"/>
          <w:szCs w:val="28"/>
          <w:lang w:val="en-US"/>
        </w:rPr>
        <w:t>Markup</w:t>
      </w:r>
      <w:r w:rsidRPr="001853DF">
        <w:rPr>
          <w:rFonts w:ascii="Times New Roman" w:hAnsi="Times New Roman" w:cs="Times New Roman"/>
          <w:sz w:val="28"/>
          <w:szCs w:val="28"/>
        </w:rPr>
        <w:t xml:space="preserve"> </w:t>
      </w:r>
      <w:r w:rsidRPr="001853DF">
        <w:rPr>
          <w:rFonts w:ascii="Times New Roman" w:hAnsi="Times New Roman" w:cs="Times New Roman"/>
          <w:sz w:val="28"/>
          <w:szCs w:val="28"/>
          <w:lang w:val="en-US"/>
        </w:rPr>
        <w:t>Language</w:t>
      </w:r>
      <w:r w:rsidRPr="001853DF">
        <w:rPr>
          <w:rFonts w:ascii="Times New Roman" w:hAnsi="Times New Roman" w:cs="Times New Roman"/>
          <w:sz w:val="28"/>
          <w:szCs w:val="28"/>
        </w:rPr>
        <w:t xml:space="preserve"> — «язык гипертекстовой разметки»)</w:t>
      </w:r>
      <w:r>
        <w:rPr>
          <w:rFonts w:ascii="Times New Roman" w:hAnsi="Times New Roman" w:cs="Times New Roman"/>
          <w:sz w:val="28"/>
          <w:szCs w:val="28"/>
        </w:rPr>
        <w:t xml:space="preserve"> – стандартизированный язык разметки документов в интернете. Большинство веб-страниц содержат описание разметки на языке </w:t>
      </w:r>
      <w:r>
        <w:rPr>
          <w:rFonts w:ascii="Times New Roman" w:hAnsi="Times New Roman" w:cs="Times New Roman"/>
          <w:sz w:val="28"/>
          <w:szCs w:val="28"/>
          <w:lang w:val="en-US"/>
        </w:rPr>
        <w:t>HTML</w:t>
      </w:r>
      <w:r w:rsidRPr="001853DF">
        <w:rPr>
          <w:rFonts w:ascii="Times New Roman" w:hAnsi="Times New Roman" w:cs="Times New Roman"/>
          <w:sz w:val="28"/>
          <w:szCs w:val="28"/>
        </w:rPr>
        <w:t xml:space="preserve">. </w:t>
      </w:r>
      <w:r>
        <w:rPr>
          <w:rFonts w:ascii="Times New Roman" w:hAnsi="Times New Roman" w:cs="Times New Roman"/>
          <w:sz w:val="28"/>
          <w:szCs w:val="28"/>
        </w:rPr>
        <w:t xml:space="preserve">Язык </w:t>
      </w:r>
      <w:r>
        <w:rPr>
          <w:rFonts w:ascii="Times New Roman" w:hAnsi="Times New Roman" w:cs="Times New Roman"/>
          <w:sz w:val="28"/>
          <w:szCs w:val="28"/>
          <w:lang w:val="en-US"/>
        </w:rPr>
        <w:t>HTML</w:t>
      </w:r>
      <w:r w:rsidRPr="00346E3B">
        <w:rPr>
          <w:rFonts w:ascii="Times New Roman" w:hAnsi="Times New Roman" w:cs="Times New Roman"/>
          <w:sz w:val="28"/>
          <w:szCs w:val="28"/>
        </w:rPr>
        <w:t xml:space="preserve"> </w:t>
      </w:r>
      <w:r>
        <w:rPr>
          <w:rFonts w:ascii="Times New Roman" w:hAnsi="Times New Roman" w:cs="Times New Roman"/>
          <w:sz w:val="28"/>
          <w:szCs w:val="28"/>
        </w:rPr>
        <w:t>интерпретируется браузера</w:t>
      </w:r>
      <w:r w:rsidR="00346E3B">
        <w:rPr>
          <w:rFonts w:ascii="Times New Roman" w:hAnsi="Times New Roman" w:cs="Times New Roman"/>
          <w:sz w:val="28"/>
          <w:szCs w:val="28"/>
        </w:rPr>
        <w:t>ми; полученные в результате интерпретации форматированный текст отображается на экране монитора компьютера или мобильного устройства.</w:t>
      </w:r>
    </w:p>
    <w:p w14:paraId="73AE14EF" w14:textId="4F14A7F0" w:rsidR="00EB594F" w:rsidRPr="00EB594F" w:rsidRDefault="00346E3B" w:rsidP="00EB594F">
      <w:pPr>
        <w:spacing w:after="0" w:line="360" w:lineRule="auto"/>
        <w:ind w:right="424"/>
        <w:jc w:val="both"/>
        <w:rPr>
          <w:rFonts w:ascii="Times New Roman" w:hAnsi="Times New Roman" w:cs="Times New Roman"/>
          <w:sz w:val="28"/>
          <w:szCs w:val="28"/>
        </w:rPr>
      </w:pPr>
      <w:r w:rsidRPr="00A01388">
        <w:rPr>
          <w:rFonts w:ascii="Times New Roman" w:hAnsi="Times New Roman" w:cs="Times New Roman"/>
          <w:sz w:val="28"/>
          <w:szCs w:val="28"/>
        </w:rPr>
        <w:tab/>
      </w:r>
      <w:r>
        <w:rPr>
          <w:rFonts w:ascii="Times New Roman" w:hAnsi="Times New Roman" w:cs="Times New Roman"/>
          <w:sz w:val="28"/>
          <w:szCs w:val="28"/>
          <w:lang w:val="en-US"/>
        </w:rPr>
        <w:t>CSS</w:t>
      </w:r>
      <w:r w:rsidRPr="00A01388">
        <w:rPr>
          <w:rFonts w:ascii="Times New Roman" w:hAnsi="Times New Roman" w:cs="Times New Roman"/>
          <w:sz w:val="28"/>
          <w:szCs w:val="28"/>
        </w:rPr>
        <w:t xml:space="preserve"> (</w:t>
      </w:r>
      <w:r>
        <w:rPr>
          <w:rFonts w:ascii="Times New Roman" w:hAnsi="Times New Roman" w:cs="Times New Roman"/>
          <w:sz w:val="28"/>
          <w:szCs w:val="28"/>
        </w:rPr>
        <w:t>от</w:t>
      </w:r>
      <w:r w:rsidRPr="00A01388">
        <w:rPr>
          <w:rFonts w:ascii="Times New Roman" w:hAnsi="Times New Roman" w:cs="Times New Roman"/>
          <w:sz w:val="28"/>
          <w:szCs w:val="28"/>
        </w:rPr>
        <w:t xml:space="preserve"> </w:t>
      </w:r>
      <w:r>
        <w:rPr>
          <w:rFonts w:ascii="Times New Roman" w:hAnsi="Times New Roman" w:cs="Times New Roman"/>
          <w:sz w:val="28"/>
          <w:szCs w:val="28"/>
        </w:rPr>
        <w:t>англ</w:t>
      </w:r>
      <w:r w:rsidRPr="00A01388">
        <w:rPr>
          <w:rFonts w:ascii="Times New Roman" w:hAnsi="Times New Roman" w:cs="Times New Roman"/>
          <w:sz w:val="28"/>
          <w:szCs w:val="28"/>
        </w:rPr>
        <w:t xml:space="preserve">. </w:t>
      </w:r>
      <w:r>
        <w:rPr>
          <w:rFonts w:ascii="Times New Roman" w:hAnsi="Times New Roman" w:cs="Times New Roman"/>
          <w:sz w:val="28"/>
          <w:szCs w:val="28"/>
          <w:lang w:val="en-US"/>
        </w:rPr>
        <w:t>Cascading</w:t>
      </w:r>
      <w:r w:rsidRPr="00346E3B">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346E3B">
        <w:rPr>
          <w:rFonts w:ascii="Times New Roman" w:hAnsi="Times New Roman" w:cs="Times New Roman"/>
          <w:sz w:val="28"/>
          <w:szCs w:val="28"/>
        </w:rPr>
        <w:t xml:space="preserve"> </w:t>
      </w:r>
      <w:r>
        <w:rPr>
          <w:rFonts w:ascii="Times New Roman" w:hAnsi="Times New Roman" w:cs="Times New Roman"/>
          <w:sz w:val="28"/>
          <w:szCs w:val="28"/>
          <w:lang w:val="en-US"/>
        </w:rPr>
        <w:t>Sheets</w:t>
      </w:r>
      <w:r w:rsidRPr="00346E3B">
        <w:rPr>
          <w:rFonts w:ascii="Times New Roman" w:hAnsi="Times New Roman" w:cs="Times New Roman"/>
          <w:sz w:val="28"/>
          <w:szCs w:val="28"/>
        </w:rPr>
        <w:t xml:space="preserve"> – </w:t>
      </w:r>
      <w:r>
        <w:rPr>
          <w:rFonts w:ascii="Times New Roman" w:hAnsi="Times New Roman" w:cs="Times New Roman"/>
          <w:sz w:val="28"/>
          <w:szCs w:val="28"/>
        </w:rPr>
        <w:t>каскадные</w:t>
      </w:r>
      <w:r w:rsidRPr="00346E3B">
        <w:rPr>
          <w:rFonts w:ascii="Times New Roman" w:hAnsi="Times New Roman" w:cs="Times New Roman"/>
          <w:sz w:val="28"/>
          <w:szCs w:val="28"/>
        </w:rPr>
        <w:t xml:space="preserve"> </w:t>
      </w:r>
      <w:r>
        <w:rPr>
          <w:rFonts w:ascii="Times New Roman" w:hAnsi="Times New Roman" w:cs="Times New Roman"/>
          <w:sz w:val="28"/>
          <w:szCs w:val="28"/>
        </w:rPr>
        <w:t>таблицы</w:t>
      </w:r>
      <w:r w:rsidRPr="00346E3B">
        <w:rPr>
          <w:rFonts w:ascii="Times New Roman" w:hAnsi="Times New Roman" w:cs="Times New Roman"/>
          <w:sz w:val="28"/>
          <w:szCs w:val="28"/>
        </w:rPr>
        <w:t xml:space="preserve"> </w:t>
      </w:r>
      <w:r>
        <w:rPr>
          <w:rFonts w:ascii="Times New Roman" w:hAnsi="Times New Roman" w:cs="Times New Roman"/>
          <w:sz w:val="28"/>
          <w:szCs w:val="28"/>
        </w:rPr>
        <w:t>стилей</w:t>
      </w:r>
      <w:r w:rsidRPr="00346E3B">
        <w:rPr>
          <w:rFonts w:ascii="Times New Roman" w:hAnsi="Times New Roman" w:cs="Times New Roman"/>
          <w:sz w:val="28"/>
          <w:szCs w:val="28"/>
        </w:rPr>
        <w:t xml:space="preserve">) </w:t>
      </w:r>
      <w:r>
        <w:rPr>
          <w:rFonts w:ascii="Times New Roman" w:hAnsi="Times New Roman" w:cs="Times New Roman"/>
          <w:sz w:val="28"/>
          <w:szCs w:val="28"/>
        </w:rPr>
        <w:t>–</w:t>
      </w:r>
      <w:r w:rsidRPr="00346E3B">
        <w:rPr>
          <w:rFonts w:ascii="Times New Roman" w:hAnsi="Times New Roman" w:cs="Times New Roman"/>
          <w:sz w:val="28"/>
          <w:szCs w:val="28"/>
        </w:rPr>
        <w:t xml:space="preserve"> </w:t>
      </w:r>
      <w:r>
        <w:rPr>
          <w:rFonts w:ascii="Times New Roman" w:hAnsi="Times New Roman" w:cs="Times New Roman"/>
          <w:sz w:val="28"/>
          <w:szCs w:val="28"/>
        </w:rPr>
        <w:t>формальный язык описания внешнего вида документа, написанного с использованием языка разметки.</w:t>
      </w:r>
      <w:r w:rsidR="00EB594F" w:rsidRPr="00EB594F">
        <w:rPr>
          <w:rFonts w:ascii="Times New Roman" w:hAnsi="Times New Roman" w:cs="Times New Roman"/>
          <w:sz w:val="28"/>
          <w:szCs w:val="28"/>
        </w:rPr>
        <w:t xml:space="preserve"> </w:t>
      </w:r>
      <w:r w:rsidR="00EB594F">
        <w:rPr>
          <w:rFonts w:ascii="Times New Roman" w:hAnsi="Times New Roman" w:cs="Times New Roman"/>
          <w:sz w:val="28"/>
          <w:szCs w:val="28"/>
        </w:rPr>
        <w:t>И</w:t>
      </w:r>
      <w:r w:rsidR="00EB594F" w:rsidRPr="00EB594F">
        <w:rPr>
          <w:rFonts w:ascii="Times New Roman" w:hAnsi="Times New Roman" w:cs="Times New Roman"/>
          <w:sz w:val="28"/>
          <w:szCs w:val="28"/>
        </w:rPr>
        <w:t>спользуется создателями веб-страниц для задания</w:t>
      </w:r>
      <w:r w:rsidR="00EB594F">
        <w:rPr>
          <w:rFonts w:ascii="Times New Roman" w:hAnsi="Times New Roman" w:cs="Times New Roman"/>
          <w:sz w:val="28"/>
          <w:szCs w:val="28"/>
        </w:rPr>
        <w:t xml:space="preserve"> </w:t>
      </w:r>
      <w:r w:rsidR="00EB594F" w:rsidRPr="00EB594F">
        <w:rPr>
          <w:rFonts w:ascii="Times New Roman" w:hAnsi="Times New Roman" w:cs="Times New Roman"/>
          <w:sz w:val="28"/>
          <w:szCs w:val="28"/>
        </w:rPr>
        <w:t xml:space="preserve">цветов, шрифтов, расположения отдельных блоков и других аспектов представления внешнего вида этих веб-страниц.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w:t>
      </w:r>
    </w:p>
    <w:p w14:paraId="24706C91" w14:textId="7865FC26" w:rsidR="00346E3B" w:rsidRPr="00EB594F" w:rsidRDefault="00EB594F" w:rsidP="00EB594F">
      <w:pPr>
        <w:spacing w:after="0" w:line="360" w:lineRule="auto"/>
        <w:ind w:right="424"/>
        <w:jc w:val="both"/>
        <w:rPr>
          <w:rFonts w:ascii="Times New Roman" w:hAnsi="Times New Roman" w:cs="Times New Roman"/>
          <w:sz w:val="28"/>
          <w:szCs w:val="28"/>
        </w:rPr>
      </w:pPr>
      <w:r w:rsidRPr="00EB594F">
        <w:rPr>
          <w:rFonts w:ascii="Times New Roman" w:hAnsi="Times New Roman" w:cs="Times New Roman"/>
          <w:sz w:val="28"/>
          <w:szCs w:val="28"/>
        </w:rPr>
        <w:lastRenderedPageBreak/>
        <w:t>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22BCB0EC" w14:textId="3F0F830A" w:rsidR="003F1F23" w:rsidRDefault="00346E3B" w:rsidP="001853D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sidR="003F1F23">
        <w:rPr>
          <w:rFonts w:ascii="Times New Roman" w:hAnsi="Times New Roman" w:cs="Times New Roman"/>
          <w:sz w:val="28"/>
          <w:szCs w:val="28"/>
          <w:lang w:val="en-US"/>
        </w:rPr>
        <w:t>JavaScript</w:t>
      </w:r>
      <w:r w:rsidR="003F1F23" w:rsidRPr="00A01388">
        <w:rPr>
          <w:rFonts w:ascii="Times New Roman" w:hAnsi="Times New Roman" w:cs="Times New Roman"/>
          <w:sz w:val="28"/>
          <w:szCs w:val="28"/>
        </w:rPr>
        <w:t xml:space="preserve"> </w:t>
      </w:r>
      <w:r w:rsidR="003F1F23">
        <w:rPr>
          <w:rFonts w:ascii="Times New Roman" w:hAnsi="Times New Roman" w:cs="Times New Roman"/>
          <w:sz w:val="28"/>
          <w:szCs w:val="28"/>
        </w:rPr>
        <w:t>‒</w:t>
      </w:r>
      <w:r w:rsidR="003F1F23" w:rsidRPr="003F1F23">
        <w:rPr>
          <w:rFonts w:ascii="Times New Roman" w:hAnsi="Times New Roman" w:cs="Times New Roman"/>
          <w:sz w:val="28"/>
          <w:szCs w:val="28"/>
        </w:rPr>
        <w:t xml:space="preserve"> </w:t>
      </w:r>
      <w:proofErr w:type="spellStart"/>
      <w:r w:rsidR="003F1F23" w:rsidRPr="003F1F23">
        <w:rPr>
          <w:rFonts w:ascii="Times New Roman" w:hAnsi="Times New Roman" w:cs="Times New Roman"/>
          <w:sz w:val="28"/>
          <w:szCs w:val="28"/>
        </w:rPr>
        <w:t>мультипарадигменный</w:t>
      </w:r>
      <w:proofErr w:type="spellEnd"/>
      <w:r w:rsidR="003F1F23" w:rsidRPr="003F1F23">
        <w:rPr>
          <w:rFonts w:ascii="Times New Roman" w:hAnsi="Times New Roman" w:cs="Times New Roman"/>
          <w:sz w:val="28"/>
          <w:szCs w:val="28"/>
        </w:rPr>
        <w:t xml:space="preserve"> язык программирования. Поддерживает объектно-ориентированный, императивный и функциональный стили. Является реализацией языка </w:t>
      </w:r>
      <w:proofErr w:type="spellStart"/>
      <w:r w:rsidR="003F1F23" w:rsidRPr="003F1F23">
        <w:rPr>
          <w:rFonts w:ascii="Times New Roman" w:hAnsi="Times New Roman" w:cs="Times New Roman"/>
          <w:sz w:val="28"/>
          <w:szCs w:val="28"/>
        </w:rPr>
        <w:t>ECMAScript</w:t>
      </w:r>
      <w:proofErr w:type="spellEnd"/>
      <w:r w:rsidR="003F1F23" w:rsidRPr="003F1F23">
        <w:rPr>
          <w:rFonts w:ascii="Times New Roman" w:hAnsi="Times New Roman" w:cs="Times New Roman"/>
          <w:sz w:val="28"/>
          <w:szCs w:val="28"/>
        </w:rPr>
        <w:t xml:space="preserve">. </w:t>
      </w:r>
      <w:r w:rsidR="003F1F23">
        <w:rPr>
          <w:rFonts w:ascii="Times New Roman" w:hAnsi="Times New Roman" w:cs="Times New Roman"/>
          <w:sz w:val="28"/>
          <w:szCs w:val="28"/>
        </w:rPr>
        <w:t>П</w:t>
      </w:r>
      <w:r w:rsidR="00FA2483">
        <w:rPr>
          <w:rFonts w:ascii="Times New Roman" w:hAnsi="Times New Roman" w:cs="Times New Roman"/>
          <w:sz w:val="28"/>
          <w:szCs w:val="28"/>
        </w:rPr>
        <w:t xml:space="preserve">рограммы на этом языке называются скриптами. Они могут встраиваться в </w:t>
      </w:r>
      <w:r w:rsidR="00FA2483">
        <w:rPr>
          <w:rFonts w:ascii="Times New Roman" w:hAnsi="Times New Roman" w:cs="Times New Roman"/>
          <w:sz w:val="28"/>
          <w:szCs w:val="28"/>
          <w:lang w:val="en-US"/>
        </w:rPr>
        <w:t>HTML</w:t>
      </w:r>
      <w:r w:rsidR="00FA2483" w:rsidRPr="00FA2483">
        <w:rPr>
          <w:rFonts w:ascii="Times New Roman" w:hAnsi="Times New Roman" w:cs="Times New Roman"/>
          <w:sz w:val="28"/>
          <w:szCs w:val="28"/>
        </w:rPr>
        <w:t xml:space="preserve"> </w:t>
      </w:r>
      <w:r w:rsidR="00FA2483">
        <w:rPr>
          <w:rFonts w:ascii="Times New Roman" w:hAnsi="Times New Roman" w:cs="Times New Roman"/>
          <w:sz w:val="28"/>
          <w:szCs w:val="28"/>
        </w:rPr>
        <w:t xml:space="preserve">и выполняться автоматически при загрузке веб-страницы. </w:t>
      </w:r>
      <w:r w:rsidR="00942C71">
        <w:rPr>
          <w:rFonts w:ascii="Times New Roman" w:hAnsi="Times New Roman" w:cs="Times New Roman"/>
          <w:sz w:val="28"/>
          <w:szCs w:val="28"/>
        </w:rPr>
        <w:t>Скрипты распространяются и выполняются, как простой текст</w:t>
      </w:r>
      <w:r w:rsidR="006552B4">
        <w:rPr>
          <w:rFonts w:ascii="Times New Roman" w:hAnsi="Times New Roman" w:cs="Times New Roman"/>
          <w:sz w:val="28"/>
          <w:szCs w:val="28"/>
        </w:rPr>
        <w:t>, и</w:t>
      </w:r>
      <w:r w:rsidR="00942C71">
        <w:rPr>
          <w:rFonts w:ascii="Times New Roman" w:hAnsi="Times New Roman" w:cs="Times New Roman"/>
          <w:sz w:val="28"/>
          <w:szCs w:val="28"/>
        </w:rPr>
        <w:t xml:space="preserve">м не нужна компиляция для запуска. </w:t>
      </w:r>
      <w:r w:rsidR="006552B4">
        <w:rPr>
          <w:rFonts w:ascii="Times New Roman" w:hAnsi="Times New Roman" w:cs="Times New Roman"/>
          <w:sz w:val="28"/>
          <w:szCs w:val="28"/>
          <w:lang w:val="en-US"/>
        </w:rPr>
        <w:t>JavaScript</w:t>
      </w:r>
      <w:r w:rsidR="006552B4" w:rsidRPr="006552B4">
        <w:rPr>
          <w:rFonts w:ascii="Times New Roman" w:hAnsi="Times New Roman" w:cs="Times New Roman"/>
          <w:sz w:val="28"/>
          <w:szCs w:val="28"/>
        </w:rPr>
        <w:t xml:space="preserve"> </w:t>
      </w:r>
      <w:r w:rsidR="006552B4">
        <w:rPr>
          <w:rFonts w:ascii="Times New Roman" w:hAnsi="Times New Roman" w:cs="Times New Roman"/>
          <w:sz w:val="28"/>
          <w:szCs w:val="28"/>
        </w:rPr>
        <w:t>о</w:t>
      </w:r>
      <w:r w:rsidR="00942C71">
        <w:rPr>
          <w:rFonts w:ascii="Times New Roman" w:hAnsi="Times New Roman" w:cs="Times New Roman"/>
          <w:sz w:val="28"/>
          <w:szCs w:val="28"/>
        </w:rPr>
        <w:t>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sidR="00FA2483" w:rsidRPr="00FA2483">
        <w:rPr>
          <w:rFonts w:ascii="Times New Roman" w:hAnsi="Times New Roman" w:cs="Times New Roman"/>
          <w:sz w:val="28"/>
          <w:szCs w:val="28"/>
        </w:rPr>
        <w:t>.</w:t>
      </w:r>
    </w:p>
    <w:p w14:paraId="2E99EA50" w14:textId="2251447A" w:rsidR="00346E3B" w:rsidRPr="006552B4" w:rsidRDefault="00346E3B" w:rsidP="003F1F23">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jQuery</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 набор функций </w:t>
      </w:r>
      <w:r>
        <w:rPr>
          <w:rFonts w:ascii="Times New Roman" w:hAnsi="Times New Roman" w:cs="Times New Roman"/>
          <w:sz w:val="28"/>
          <w:szCs w:val="28"/>
          <w:lang w:val="en-US"/>
        </w:rPr>
        <w:t>JavaScript</w:t>
      </w:r>
      <w:r>
        <w:rPr>
          <w:rFonts w:ascii="Times New Roman" w:hAnsi="Times New Roman" w:cs="Times New Roman"/>
          <w:sz w:val="28"/>
          <w:szCs w:val="28"/>
        </w:rPr>
        <w:t xml:space="preserve">, фокусирующийся на взаимодействии </w:t>
      </w:r>
      <w:r>
        <w:rPr>
          <w:rFonts w:ascii="Times New Roman" w:hAnsi="Times New Roman" w:cs="Times New Roman"/>
          <w:sz w:val="28"/>
          <w:szCs w:val="28"/>
          <w:lang w:val="en-US"/>
        </w:rPr>
        <w:t>JavaScript</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HTML</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jQuery</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помогает легко получать доступ к любому элементу </w:t>
      </w:r>
      <w:r>
        <w:rPr>
          <w:rFonts w:ascii="Times New Roman" w:hAnsi="Times New Roman" w:cs="Times New Roman"/>
          <w:sz w:val="28"/>
          <w:szCs w:val="28"/>
          <w:lang w:val="en-US"/>
        </w:rPr>
        <w:t>DOM</w:t>
      </w:r>
      <w:r w:rsidRPr="00346E3B">
        <w:rPr>
          <w:rFonts w:ascii="Times New Roman" w:hAnsi="Times New Roman" w:cs="Times New Roman"/>
          <w:sz w:val="28"/>
          <w:szCs w:val="28"/>
        </w:rPr>
        <w:t xml:space="preserve"> </w:t>
      </w:r>
      <w:r>
        <w:rPr>
          <w:rFonts w:ascii="Times New Roman" w:hAnsi="Times New Roman" w:cs="Times New Roman"/>
          <w:sz w:val="28"/>
          <w:szCs w:val="28"/>
        </w:rPr>
        <w:t>и манипулировать ими. В данном проекта эта библиотека использовалась</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для отправки </w:t>
      </w:r>
      <w:r>
        <w:rPr>
          <w:rFonts w:ascii="Times New Roman" w:hAnsi="Times New Roman" w:cs="Times New Roman"/>
          <w:sz w:val="28"/>
          <w:szCs w:val="28"/>
          <w:lang w:val="en-US"/>
        </w:rPr>
        <w:t>AJAX</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POST</w:t>
      </w:r>
      <w:r w:rsidRPr="00346E3B">
        <w:rPr>
          <w:rFonts w:ascii="Times New Roman" w:hAnsi="Times New Roman" w:cs="Times New Roman"/>
          <w:sz w:val="28"/>
          <w:szCs w:val="28"/>
        </w:rPr>
        <w:t xml:space="preserve"> </w:t>
      </w:r>
      <w:r>
        <w:rPr>
          <w:rFonts w:ascii="Times New Roman" w:hAnsi="Times New Roman" w:cs="Times New Roman"/>
          <w:sz w:val="28"/>
          <w:szCs w:val="28"/>
        </w:rPr>
        <w:t xml:space="preserve">запросов. </w:t>
      </w:r>
      <w:r>
        <w:rPr>
          <w:rFonts w:ascii="Times New Roman" w:hAnsi="Times New Roman" w:cs="Times New Roman"/>
          <w:sz w:val="28"/>
          <w:szCs w:val="28"/>
          <w:lang w:val="en-US"/>
        </w:rPr>
        <w:t>AJAX</w:t>
      </w:r>
      <w:r w:rsidRPr="00346E3B">
        <w:rPr>
          <w:rFonts w:ascii="Times New Roman" w:hAnsi="Times New Roman" w:cs="Times New Roman"/>
          <w:sz w:val="28"/>
          <w:szCs w:val="28"/>
        </w:rPr>
        <w:t xml:space="preserve"> (аббревиатура от </w:t>
      </w:r>
      <w:r>
        <w:rPr>
          <w:rFonts w:ascii="Times New Roman" w:hAnsi="Times New Roman" w:cs="Times New Roman"/>
          <w:sz w:val="28"/>
          <w:szCs w:val="28"/>
        </w:rPr>
        <w:t xml:space="preserve">англ. </w:t>
      </w:r>
      <w:r w:rsidRPr="00346E3B">
        <w:rPr>
          <w:rFonts w:ascii="Times New Roman" w:hAnsi="Times New Roman" w:cs="Times New Roman"/>
          <w:sz w:val="28"/>
          <w:szCs w:val="28"/>
        </w:rPr>
        <w:t>«</w:t>
      </w:r>
      <w:r w:rsidRPr="00346E3B">
        <w:rPr>
          <w:rFonts w:ascii="Times New Roman" w:hAnsi="Times New Roman" w:cs="Times New Roman"/>
          <w:sz w:val="28"/>
          <w:szCs w:val="28"/>
          <w:lang w:val="en-US"/>
        </w:rPr>
        <w:t>Asynchronous</w:t>
      </w:r>
      <w:r w:rsidRPr="00346E3B">
        <w:rPr>
          <w:rFonts w:ascii="Times New Roman" w:hAnsi="Times New Roman" w:cs="Times New Roman"/>
          <w:sz w:val="28"/>
          <w:szCs w:val="28"/>
        </w:rPr>
        <w:t xml:space="preserve"> </w:t>
      </w:r>
      <w:proofErr w:type="spellStart"/>
      <w:r w:rsidRPr="00346E3B">
        <w:rPr>
          <w:rFonts w:ascii="Times New Roman" w:hAnsi="Times New Roman" w:cs="Times New Roman"/>
          <w:sz w:val="28"/>
          <w:szCs w:val="28"/>
          <w:lang w:val="en-US"/>
        </w:rPr>
        <w:t>Java</w:t>
      </w:r>
      <w:r w:rsidR="006552B4">
        <w:rPr>
          <w:rFonts w:ascii="Times New Roman" w:hAnsi="Times New Roman" w:cs="Times New Roman"/>
          <w:sz w:val="28"/>
          <w:szCs w:val="28"/>
          <w:lang w:val="en-US"/>
        </w:rPr>
        <w:t>s</w:t>
      </w:r>
      <w:r w:rsidRPr="00346E3B">
        <w:rPr>
          <w:rFonts w:ascii="Times New Roman" w:hAnsi="Times New Roman" w:cs="Times New Roman"/>
          <w:sz w:val="28"/>
          <w:szCs w:val="28"/>
          <w:lang w:val="en-US"/>
        </w:rPr>
        <w:t>cript</w:t>
      </w:r>
      <w:proofErr w:type="spellEnd"/>
      <w:r w:rsidRPr="00346E3B">
        <w:rPr>
          <w:rFonts w:ascii="Times New Roman" w:hAnsi="Times New Roman" w:cs="Times New Roman"/>
          <w:sz w:val="28"/>
          <w:szCs w:val="28"/>
        </w:rPr>
        <w:t xml:space="preserve"> </w:t>
      </w:r>
      <w:r w:rsidRPr="00346E3B">
        <w:rPr>
          <w:rFonts w:ascii="Times New Roman" w:hAnsi="Times New Roman" w:cs="Times New Roman"/>
          <w:sz w:val="28"/>
          <w:szCs w:val="28"/>
          <w:lang w:val="en-US"/>
        </w:rPr>
        <w:t>And</w:t>
      </w:r>
      <w:r w:rsidRPr="00346E3B">
        <w:rPr>
          <w:rFonts w:ascii="Times New Roman" w:hAnsi="Times New Roman" w:cs="Times New Roman"/>
          <w:sz w:val="28"/>
          <w:szCs w:val="28"/>
        </w:rPr>
        <w:t xml:space="preserve"> </w:t>
      </w:r>
      <w:r w:rsidRPr="00346E3B">
        <w:rPr>
          <w:rFonts w:ascii="Times New Roman" w:hAnsi="Times New Roman" w:cs="Times New Roman"/>
          <w:sz w:val="28"/>
          <w:szCs w:val="28"/>
          <w:lang w:val="en-US"/>
        </w:rPr>
        <w:t>Xml</w:t>
      </w:r>
      <w:r w:rsidRPr="00346E3B">
        <w:rPr>
          <w:rFonts w:ascii="Times New Roman" w:hAnsi="Times New Roman" w:cs="Times New Roman"/>
          <w:sz w:val="28"/>
          <w:szCs w:val="28"/>
        </w:rPr>
        <w:t xml:space="preserve">») – </w:t>
      </w:r>
      <w:r>
        <w:rPr>
          <w:rFonts w:ascii="Times New Roman" w:hAnsi="Times New Roman" w:cs="Times New Roman"/>
          <w:sz w:val="28"/>
          <w:szCs w:val="28"/>
        </w:rPr>
        <w:t>технология обращения к серверу без перезагрузки страницы, что позволяет уменьшить время отклика при работе с веб-приложением.</w:t>
      </w:r>
      <w:r w:rsidRPr="00346E3B">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346E3B">
        <w:rPr>
          <w:rFonts w:ascii="Times New Roman" w:hAnsi="Times New Roman" w:cs="Times New Roman"/>
          <w:sz w:val="28"/>
          <w:szCs w:val="28"/>
        </w:rPr>
        <w:t xml:space="preserve"> – </w:t>
      </w:r>
      <w:r>
        <w:rPr>
          <w:rFonts w:ascii="Times New Roman" w:hAnsi="Times New Roman" w:cs="Times New Roman"/>
          <w:sz w:val="28"/>
          <w:szCs w:val="28"/>
        </w:rPr>
        <w:t xml:space="preserve">один из немногих методов запроса, поддерживаемых протоколом </w:t>
      </w:r>
      <w:r>
        <w:rPr>
          <w:rFonts w:ascii="Times New Roman" w:hAnsi="Times New Roman" w:cs="Times New Roman"/>
          <w:sz w:val="28"/>
          <w:szCs w:val="28"/>
          <w:lang w:val="en-US"/>
        </w:rPr>
        <w:t>HTTP</w:t>
      </w:r>
      <w:r w:rsidR="00FA2483">
        <w:rPr>
          <w:rFonts w:ascii="Times New Roman" w:hAnsi="Times New Roman" w:cs="Times New Roman"/>
          <w:sz w:val="28"/>
          <w:szCs w:val="28"/>
        </w:rPr>
        <w:t xml:space="preserve">. Метод запроса </w:t>
      </w:r>
      <w:r w:rsidR="00FA2483">
        <w:rPr>
          <w:rFonts w:ascii="Times New Roman" w:hAnsi="Times New Roman" w:cs="Times New Roman"/>
          <w:sz w:val="28"/>
          <w:szCs w:val="28"/>
          <w:lang w:val="en-US"/>
        </w:rPr>
        <w:t>POST</w:t>
      </w:r>
      <w:r w:rsidR="00FA2483" w:rsidRPr="00FA2483">
        <w:rPr>
          <w:rFonts w:ascii="Times New Roman" w:hAnsi="Times New Roman" w:cs="Times New Roman"/>
          <w:sz w:val="28"/>
          <w:szCs w:val="28"/>
        </w:rPr>
        <w:t xml:space="preserve"> </w:t>
      </w:r>
      <w:r w:rsidR="00FA2483">
        <w:rPr>
          <w:rFonts w:ascii="Times New Roman" w:hAnsi="Times New Roman" w:cs="Times New Roman"/>
          <w:sz w:val="28"/>
          <w:szCs w:val="28"/>
        </w:rPr>
        <w:t>предназначен для запроса, при котором веб-сервер принимает данные, заключенные в тело сообщения, для хранения.</w:t>
      </w:r>
    </w:p>
    <w:p w14:paraId="6EACF100" w14:textId="2F9412F0" w:rsidR="00FA2483" w:rsidRPr="00A01388" w:rsidRDefault="00FA2483" w:rsidP="001853DF">
      <w:pPr>
        <w:spacing w:after="0" w:line="360" w:lineRule="auto"/>
        <w:ind w:right="424"/>
        <w:jc w:val="both"/>
        <w:rPr>
          <w:rFonts w:ascii="Times New Roman" w:hAnsi="Times New Roman" w:cs="Times New Roman"/>
          <w:sz w:val="28"/>
          <w:szCs w:val="28"/>
        </w:rPr>
      </w:pPr>
      <w:r w:rsidRPr="00A01388">
        <w:rPr>
          <w:rFonts w:ascii="Times New Roman" w:hAnsi="Times New Roman" w:cs="Times New Roman"/>
          <w:sz w:val="28"/>
          <w:szCs w:val="28"/>
        </w:rPr>
        <w:tab/>
      </w:r>
      <w:r>
        <w:rPr>
          <w:rFonts w:ascii="Times New Roman" w:hAnsi="Times New Roman" w:cs="Times New Roman"/>
          <w:sz w:val="28"/>
          <w:szCs w:val="28"/>
        </w:rPr>
        <w:t xml:space="preserve">Основным высокоуровневым языком программирования был выбран </w:t>
      </w:r>
      <w:r>
        <w:rPr>
          <w:rFonts w:ascii="Times New Roman" w:hAnsi="Times New Roman" w:cs="Times New Roman"/>
          <w:sz w:val="28"/>
          <w:szCs w:val="28"/>
          <w:lang w:val="en-US"/>
        </w:rPr>
        <w:t>PHP</w:t>
      </w:r>
      <w:r w:rsidRPr="00FA2483">
        <w:rPr>
          <w:rFonts w:ascii="Times New Roman" w:hAnsi="Times New Roman" w:cs="Times New Roman"/>
          <w:sz w:val="28"/>
          <w:szCs w:val="28"/>
        </w:rPr>
        <w:t xml:space="preserve"> </w:t>
      </w:r>
      <w:r>
        <w:rPr>
          <w:rFonts w:ascii="Times New Roman" w:hAnsi="Times New Roman" w:cs="Times New Roman"/>
          <w:sz w:val="28"/>
          <w:szCs w:val="28"/>
        </w:rPr>
        <w:t xml:space="preserve">(от </w:t>
      </w:r>
      <w:r w:rsidRPr="00FA2483">
        <w:rPr>
          <w:rFonts w:ascii="Times New Roman" w:hAnsi="Times New Roman" w:cs="Times New Roman"/>
          <w:sz w:val="28"/>
          <w:szCs w:val="28"/>
        </w:rPr>
        <w:t xml:space="preserve">англ. </w:t>
      </w:r>
      <w:r>
        <w:rPr>
          <w:rFonts w:ascii="Times New Roman" w:hAnsi="Times New Roman" w:cs="Times New Roman"/>
          <w:sz w:val="28"/>
          <w:szCs w:val="28"/>
        </w:rPr>
        <w:t>«</w:t>
      </w:r>
      <w:r w:rsidRPr="00FA2483">
        <w:rPr>
          <w:rFonts w:ascii="Times New Roman" w:hAnsi="Times New Roman" w:cs="Times New Roman"/>
          <w:sz w:val="28"/>
          <w:szCs w:val="28"/>
          <w:lang w:val="en-US"/>
        </w:rPr>
        <w:t>Hypertext</w:t>
      </w:r>
      <w:r w:rsidRPr="00A01388">
        <w:rPr>
          <w:rFonts w:ascii="Times New Roman" w:hAnsi="Times New Roman" w:cs="Times New Roman"/>
          <w:sz w:val="28"/>
          <w:szCs w:val="28"/>
        </w:rPr>
        <w:t xml:space="preserve"> </w:t>
      </w:r>
      <w:r w:rsidRPr="00FA2483">
        <w:rPr>
          <w:rFonts w:ascii="Times New Roman" w:hAnsi="Times New Roman" w:cs="Times New Roman"/>
          <w:sz w:val="28"/>
          <w:szCs w:val="28"/>
          <w:lang w:val="en-US"/>
        </w:rPr>
        <w:t>Preprocessor</w:t>
      </w:r>
      <w:r>
        <w:rPr>
          <w:rFonts w:ascii="Times New Roman" w:hAnsi="Times New Roman" w:cs="Times New Roman"/>
          <w:sz w:val="28"/>
          <w:szCs w:val="28"/>
        </w:rPr>
        <w:t xml:space="preserve">») – препроцессор гипертекста. </w:t>
      </w:r>
      <w:r>
        <w:rPr>
          <w:rFonts w:ascii="Times New Roman" w:hAnsi="Times New Roman" w:cs="Times New Roman"/>
          <w:sz w:val="28"/>
          <w:szCs w:val="28"/>
          <w:lang w:val="en-US"/>
        </w:rPr>
        <w:t>PHP</w:t>
      </w:r>
      <w:r w:rsidRPr="00FA2483">
        <w:rPr>
          <w:rFonts w:ascii="Times New Roman" w:hAnsi="Times New Roman" w:cs="Times New Roman"/>
          <w:sz w:val="28"/>
          <w:szCs w:val="28"/>
        </w:rPr>
        <w:t xml:space="preserve"> </w:t>
      </w:r>
      <w:r>
        <w:rPr>
          <w:rFonts w:ascii="Times New Roman" w:hAnsi="Times New Roman" w:cs="Times New Roman"/>
          <w:sz w:val="28"/>
          <w:szCs w:val="28"/>
        </w:rPr>
        <w:t>является скриптовым языком общего назначения, интенсивно применяется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веб-приложений.</w:t>
      </w:r>
      <w:r w:rsidR="006552B4" w:rsidRPr="006552B4">
        <w:rPr>
          <w:rFonts w:ascii="Times New Roman" w:hAnsi="Times New Roman" w:cs="Times New Roman"/>
          <w:sz w:val="28"/>
          <w:szCs w:val="28"/>
        </w:rPr>
        <w:t xml:space="preserve"> </w:t>
      </w:r>
      <w:r w:rsidR="006552B4">
        <w:rPr>
          <w:rFonts w:ascii="Times New Roman" w:hAnsi="Times New Roman" w:cs="Times New Roman"/>
          <w:sz w:val="28"/>
          <w:szCs w:val="28"/>
        </w:rPr>
        <w:lastRenderedPageBreak/>
        <w:t xml:space="preserve">Основное отличие </w:t>
      </w:r>
      <w:r w:rsidR="006552B4">
        <w:rPr>
          <w:rFonts w:ascii="Times New Roman" w:hAnsi="Times New Roman" w:cs="Times New Roman"/>
          <w:sz w:val="28"/>
          <w:szCs w:val="28"/>
          <w:lang w:val="en-US"/>
        </w:rPr>
        <w:t>PHP</w:t>
      </w:r>
      <w:r w:rsidR="006552B4" w:rsidRPr="006552B4">
        <w:rPr>
          <w:rFonts w:ascii="Times New Roman" w:hAnsi="Times New Roman" w:cs="Times New Roman"/>
          <w:sz w:val="28"/>
          <w:szCs w:val="28"/>
        </w:rPr>
        <w:t xml:space="preserve"> </w:t>
      </w:r>
      <w:r w:rsidR="006552B4">
        <w:rPr>
          <w:rFonts w:ascii="Times New Roman" w:hAnsi="Times New Roman" w:cs="Times New Roman"/>
          <w:sz w:val="28"/>
          <w:szCs w:val="28"/>
        </w:rPr>
        <w:t xml:space="preserve">от </w:t>
      </w:r>
      <w:r w:rsidR="006552B4">
        <w:rPr>
          <w:rFonts w:ascii="Times New Roman" w:hAnsi="Times New Roman" w:cs="Times New Roman"/>
          <w:sz w:val="28"/>
          <w:szCs w:val="28"/>
          <w:lang w:val="en-US"/>
        </w:rPr>
        <w:t>JavaScript</w:t>
      </w:r>
      <w:r w:rsidR="006552B4" w:rsidRPr="006552B4">
        <w:rPr>
          <w:rFonts w:ascii="Times New Roman" w:hAnsi="Times New Roman" w:cs="Times New Roman"/>
          <w:sz w:val="28"/>
          <w:szCs w:val="28"/>
        </w:rPr>
        <w:t xml:space="preserve"> – </w:t>
      </w:r>
      <w:r w:rsidR="006552B4">
        <w:rPr>
          <w:rFonts w:ascii="Times New Roman" w:hAnsi="Times New Roman" w:cs="Times New Roman"/>
          <w:sz w:val="28"/>
          <w:szCs w:val="28"/>
        </w:rPr>
        <w:t xml:space="preserve">это то, что </w:t>
      </w:r>
      <w:r w:rsidR="006552B4">
        <w:rPr>
          <w:rFonts w:ascii="Times New Roman" w:hAnsi="Times New Roman" w:cs="Times New Roman"/>
          <w:sz w:val="28"/>
          <w:szCs w:val="28"/>
          <w:lang w:val="en-US"/>
        </w:rPr>
        <w:t>PHP</w:t>
      </w:r>
      <w:r w:rsidR="006552B4" w:rsidRPr="006552B4">
        <w:rPr>
          <w:rFonts w:ascii="Times New Roman" w:hAnsi="Times New Roman" w:cs="Times New Roman"/>
          <w:sz w:val="28"/>
          <w:szCs w:val="28"/>
        </w:rPr>
        <w:t>-</w:t>
      </w:r>
      <w:r w:rsidR="006552B4">
        <w:rPr>
          <w:rFonts w:ascii="Times New Roman" w:hAnsi="Times New Roman" w:cs="Times New Roman"/>
          <w:sz w:val="28"/>
          <w:szCs w:val="28"/>
        </w:rPr>
        <w:t xml:space="preserve">скрипты выполняются на сервере и генерируют </w:t>
      </w:r>
      <w:r w:rsidR="006552B4">
        <w:rPr>
          <w:rFonts w:ascii="Times New Roman" w:hAnsi="Times New Roman" w:cs="Times New Roman"/>
          <w:sz w:val="28"/>
          <w:szCs w:val="28"/>
          <w:lang w:val="en-US"/>
        </w:rPr>
        <w:t>HTML</w:t>
      </w:r>
      <w:r w:rsidR="006552B4" w:rsidRPr="006552B4">
        <w:rPr>
          <w:rFonts w:ascii="Times New Roman" w:hAnsi="Times New Roman" w:cs="Times New Roman"/>
          <w:sz w:val="28"/>
          <w:szCs w:val="28"/>
        </w:rPr>
        <w:t xml:space="preserve">, </w:t>
      </w:r>
      <w:r w:rsidR="006552B4">
        <w:rPr>
          <w:rFonts w:ascii="Times New Roman" w:hAnsi="Times New Roman" w:cs="Times New Roman"/>
          <w:sz w:val="28"/>
          <w:szCs w:val="28"/>
        </w:rPr>
        <w:t>который посылается на клиентскую сторону. Таким образом</w:t>
      </w:r>
      <w:r w:rsidR="00A01388">
        <w:rPr>
          <w:rFonts w:ascii="Times New Roman" w:hAnsi="Times New Roman" w:cs="Times New Roman"/>
          <w:sz w:val="28"/>
          <w:szCs w:val="28"/>
        </w:rPr>
        <w:t>,</w:t>
      </w:r>
      <w:r w:rsidR="006552B4">
        <w:rPr>
          <w:rFonts w:ascii="Times New Roman" w:hAnsi="Times New Roman" w:cs="Times New Roman"/>
          <w:sz w:val="28"/>
          <w:szCs w:val="28"/>
        </w:rPr>
        <w:t xml:space="preserve"> клиент может увидеть результат выполнения скрипта, но не может выяснить, какой именно код его произвел.</w:t>
      </w:r>
    </w:p>
    <w:p w14:paraId="707BFD6F" w14:textId="77777777" w:rsidR="00E038AA" w:rsidRDefault="006552B4" w:rsidP="001853DF">
      <w:pPr>
        <w:spacing w:after="0" w:line="360" w:lineRule="auto"/>
        <w:ind w:right="424"/>
        <w:jc w:val="both"/>
        <w:rPr>
          <w:rFonts w:ascii="Times New Roman" w:hAnsi="Times New Roman" w:cs="Times New Roman"/>
          <w:sz w:val="28"/>
          <w:szCs w:val="28"/>
        </w:rPr>
      </w:pPr>
      <w:r w:rsidRPr="00A01388">
        <w:rPr>
          <w:rFonts w:ascii="Times New Roman" w:hAnsi="Times New Roman" w:cs="Times New Roman"/>
          <w:sz w:val="28"/>
          <w:szCs w:val="28"/>
        </w:rPr>
        <w:tab/>
      </w:r>
      <w:r>
        <w:rPr>
          <w:rFonts w:ascii="Times New Roman" w:hAnsi="Times New Roman" w:cs="Times New Roman"/>
          <w:sz w:val="28"/>
          <w:szCs w:val="28"/>
        </w:rPr>
        <w:t xml:space="preserve">Стек веб-серверов </w:t>
      </w:r>
      <w:r>
        <w:rPr>
          <w:rFonts w:ascii="Times New Roman" w:hAnsi="Times New Roman" w:cs="Times New Roman"/>
          <w:sz w:val="28"/>
          <w:szCs w:val="28"/>
          <w:lang w:val="en-US"/>
        </w:rPr>
        <w:t>LAMP</w:t>
      </w:r>
      <w:r>
        <w:rPr>
          <w:rFonts w:ascii="Times New Roman" w:hAnsi="Times New Roman" w:cs="Times New Roman"/>
          <w:sz w:val="28"/>
          <w:szCs w:val="28"/>
        </w:rPr>
        <w:t xml:space="preserve">. </w:t>
      </w:r>
      <w:r>
        <w:rPr>
          <w:rFonts w:ascii="Times New Roman" w:hAnsi="Times New Roman" w:cs="Times New Roman"/>
          <w:sz w:val="28"/>
          <w:szCs w:val="28"/>
          <w:lang w:val="en-US"/>
        </w:rPr>
        <w:t>LAMP</w:t>
      </w:r>
      <w:r w:rsidRPr="00E038AA">
        <w:rPr>
          <w:rFonts w:ascii="Times New Roman" w:hAnsi="Times New Roman" w:cs="Times New Roman"/>
          <w:sz w:val="28"/>
          <w:szCs w:val="28"/>
        </w:rPr>
        <w:t xml:space="preserve"> – </w:t>
      </w:r>
      <w:r>
        <w:rPr>
          <w:rFonts w:ascii="Times New Roman" w:hAnsi="Times New Roman" w:cs="Times New Roman"/>
          <w:sz w:val="28"/>
          <w:szCs w:val="28"/>
        </w:rPr>
        <w:t>аббревиатура, которую составляет</w:t>
      </w:r>
      <w:r w:rsidR="00E038AA">
        <w:rPr>
          <w:rFonts w:ascii="Times New Roman" w:hAnsi="Times New Roman" w:cs="Times New Roman"/>
          <w:sz w:val="28"/>
          <w:szCs w:val="28"/>
        </w:rPr>
        <w:t xml:space="preserve"> комплекс серверного программного обеспечения. </w:t>
      </w:r>
      <w:r w:rsidR="00E038AA">
        <w:rPr>
          <w:rFonts w:ascii="Times New Roman" w:hAnsi="Times New Roman" w:cs="Times New Roman"/>
          <w:sz w:val="28"/>
          <w:szCs w:val="28"/>
          <w:lang w:val="en-US"/>
        </w:rPr>
        <w:t>LAMP</w:t>
      </w:r>
      <w:r w:rsidR="00E038AA" w:rsidRPr="00E038AA">
        <w:rPr>
          <w:rFonts w:ascii="Times New Roman" w:hAnsi="Times New Roman" w:cs="Times New Roman"/>
          <w:sz w:val="28"/>
          <w:szCs w:val="28"/>
        </w:rPr>
        <w:t xml:space="preserve"> </w:t>
      </w:r>
      <w:r w:rsidR="00E038AA">
        <w:rPr>
          <w:rFonts w:ascii="Times New Roman" w:hAnsi="Times New Roman" w:cs="Times New Roman"/>
          <w:sz w:val="28"/>
          <w:szCs w:val="28"/>
        </w:rPr>
        <w:t xml:space="preserve">назван по первым буквам входящих в его состав компонентов, который включает в себя </w:t>
      </w:r>
      <w:r w:rsidR="00E038AA">
        <w:rPr>
          <w:rFonts w:ascii="Times New Roman" w:hAnsi="Times New Roman" w:cs="Times New Roman"/>
          <w:sz w:val="28"/>
          <w:szCs w:val="28"/>
          <w:lang w:val="en-US"/>
        </w:rPr>
        <w:t>Linux</w:t>
      </w:r>
      <w:r w:rsidR="00E038AA" w:rsidRPr="00E038AA">
        <w:rPr>
          <w:rFonts w:ascii="Times New Roman" w:hAnsi="Times New Roman" w:cs="Times New Roman"/>
          <w:sz w:val="28"/>
          <w:szCs w:val="28"/>
        </w:rPr>
        <w:t xml:space="preserve">, </w:t>
      </w:r>
      <w:r w:rsidR="00E038AA">
        <w:rPr>
          <w:rFonts w:ascii="Times New Roman" w:hAnsi="Times New Roman" w:cs="Times New Roman"/>
          <w:sz w:val="28"/>
          <w:szCs w:val="28"/>
          <w:lang w:val="en-US"/>
        </w:rPr>
        <w:t>Apache</w:t>
      </w:r>
      <w:r w:rsidR="00E038AA" w:rsidRPr="00E038AA">
        <w:rPr>
          <w:rFonts w:ascii="Times New Roman" w:hAnsi="Times New Roman" w:cs="Times New Roman"/>
          <w:sz w:val="28"/>
          <w:szCs w:val="28"/>
        </w:rPr>
        <w:t xml:space="preserve">, </w:t>
      </w:r>
      <w:r w:rsidR="00E038AA">
        <w:rPr>
          <w:rFonts w:ascii="Times New Roman" w:hAnsi="Times New Roman" w:cs="Times New Roman"/>
          <w:sz w:val="28"/>
          <w:szCs w:val="28"/>
          <w:lang w:val="en-US"/>
        </w:rPr>
        <w:t>MySQL</w:t>
      </w:r>
      <w:r w:rsidR="00E038AA" w:rsidRPr="00E038AA">
        <w:rPr>
          <w:rFonts w:ascii="Times New Roman" w:hAnsi="Times New Roman" w:cs="Times New Roman"/>
          <w:sz w:val="28"/>
          <w:szCs w:val="28"/>
        </w:rPr>
        <w:t xml:space="preserve"> </w:t>
      </w:r>
      <w:r w:rsidR="00E038AA">
        <w:rPr>
          <w:rFonts w:ascii="Times New Roman" w:hAnsi="Times New Roman" w:cs="Times New Roman"/>
          <w:sz w:val="28"/>
          <w:szCs w:val="28"/>
        </w:rPr>
        <w:t xml:space="preserve">и </w:t>
      </w:r>
      <w:r w:rsidR="00E038AA">
        <w:rPr>
          <w:rFonts w:ascii="Times New Roman" w:hAnsi="Times New Roman" w:cs="Times New Roman"/>
          <w:sz w:val="28"/>
          <w:szCs w:val="28"/>
          <w:lang w:val="en-US"/>
        </w:rPr>
        <w:t>PHP</w:t>
      </w:r>
      <w:r w:rsidR="00E038AA" w:rsidRPr="00E038AA">
        <w:rPr>
          <w:rFonts w:ascii="Times New Roman" w:hAnsi="Times New Roman" w:cs="Times New Roman"/>
          <w:sz w:val="28"/>
          <w:szCs w:val="28"/>
        </w:rPr>
        <w:t>.</w:t>
      </w:r>
    </w:p>
    <w:p w14:paraId="43409090" w14:textId="667B90EE" w:rsidR="00E038AA" w:rsidRPr="00A01388" w:rsidRDefault="00E038AA" w:rsidP="00EB59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Linux</w:t>
      </w:r>
      <w:r w:rsidRPr="00E038AA">
        <w:rPr>
          <w:rFonts w:ascii="Times New Roman" w:hAnsi="Times New Roman" w:cs="Times New Roman"/>
          <w:sz w:val="28"/>
          <w:szCs w:val="28"/>
        </w:rPr>
        <w:t xml:space="preserve"> – </w:t>
      </w:r>
      <w:r>
        <w:rPr>
          <w:rFonts w:ascii="Times New Roman" w:hAnsi="Times New Roman" w:cs="Times New Roman"/>
          <w:sz w:val="28"/>
          <w:szCs w:val="28"/>
        </w:rPr>
        <w:t xml:space="preserve">семейство </w:t>
      </w:r>
      <w:r>
        <w:rPr>
          <w:rFonts w:ascii="Times New Roman" w:hAnsi="Times New Roman" w:cs="Times New Roman"/>
          <w:sz w:val="28"/>
          <w:szCs w:val="28"/>
          <w:lang w:val="en-US"/>
        </w:rPr>
        <w:t>Unix</w:t>
      </w:r>
      <w:r w:rsidRPr="00E038AA">
        <w:rPr>
          <w:rFonts w:ascii="Times New Roman" w:hAnsi="Times New Roman" w:cs="Times New Roman"/>
          <w:sz w:val="28"/>
          <w:szCs w:val="28"/>
        </w:rPr>
        <w:t>-</w:t>
      </w:r>
      <w:r>
        <w:rPr>
          <w:rFonts w:ascii="Times New Roman" w:hAnsi="Times New Roman" w:cs="Times New Roman"/>
          <w:sz w:val="28"/>
          <w:szCs w:val="28"/>
        </w:rPr>
        <w:t xml:space="preserve">подобных операционных систем на базе ядра </w:t>
      </w:r>
      <w:r>
        <w:rPr>
          <w:rFonts w:ascii="Times New Roman" w:hAnsi="Times New Roman" w:cs="Times New Roman"/>
          <w:sz w:val="28"/>
          <w:szCs w:val="28"/>
          <w:lang w:val="en-US"/>
        </w:rPr>
        <w:t>Linux</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E038AA">
        <w:rPr>
          <w:rFonts w:ascii="Times New Roman" w:hAnsi="Times New Roman" w:cs="Times New Roman"/>
          <w:sz w:val="28"/>
          <w:szCs w:val="28"/>
        </w:rPr>
        <w:t>-</w:t>
      </w:r>
      <w:r>
        <w:rPr>
          <w:rFonts w:ascii="Times New Roman" w:hAnsi="Times New Roman" w:cs="Times New Roman"/>
          <w:sz w:val="28"/>
          <w:szCs w:val="28"/>
        </w:rPr>
        <w:t xml:space="preserve">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w:t>
      </w:r>
    </w:p>
    <w:p w14:paraId="7D3F94F0" w14:textId="2F210A0F" w:rsidR="00E038AA" w:rsidRDefault="00E038AA" w:rsidP="00E038AA">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Apache</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HTTP</w:t>
      </w:r>
      <w:r w:rsidRPr="00E038AA">
        <w:rPr>
          <w:rFonts w:ascii="Times New Roman" w:hAnsi="Times New Roman" w:cs="Times New Roman"/>
          <w:sz w:val="28"/>
          <w:szCs w:val="28"/>
        </w:rPr>
        <w:t xml:space="preserve"> </w:t>
      </w:r>
      <w:r>
        <w:rPr>
          <w:rFonts w:ascii="Times New Roman" w:hAnsi="Times New Roman" w:cs="Times New Roman"/>
          <w:sz w:val="28"/>
          <w:szCs w:val="28"/>
        </w:rPr>
        <w:t xml:space="preserve">сервер – свободный веб-сервер. </w:t>
      </w:r>
      <w:r>
        <w:rPr>
          <w:rFonts w:ascii="Times New Roman" w:hAnsi="Times New Roman" w:cs="Times New Roman"/>
          <w:sz w:val="28"/>
          <w:szCs w:val="28"/>
          <w:lang w:val="en-US"/>
        </w:rPr>
        <w:t>Apache</w:t>
      </w:r>
      <w:r w:rsidRPr="00E038AA">
        <w:rPr>
          <w:rFonts w:ascii="Times New Roman" w:hAnsi="Times New Roman" w:cs="Times New Roman"/>
          <w:sz w:val="28"/>
          <w:szCs w:val="28"/>
        </w:rPr>
        <w:t xml:space="preserve"> </w:t>
      </w:r>
      <w:r>
        <w:rPr>
          <w:rFonts w:ascii="Times New Roman" w:hAnsi="Times New Roman" w:cs="Times New Roman"/>
          <w:sz w:val="28"/>
          <w:szCs w:val="28"/>
        </w:rPr>
        <w:t xml:space="preserve">является кроссплатформенным программным обеспечением и поддерживается операционные системы </w:t>
      </w:r>
      <w:r>
        <w:rPr>
          <w:rFonts w:ascii="Times New Roman" w:hAnsi="Times New Roman" w:cs="Times New Roman"/>
          <w:sz w:val="28"/>
          <w:szCs w:val="28"/>
          <w:lang w:val="en-US"/>
        </w:rPr>
        <w:t>Linux</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BDS</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Mac</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OS</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Novell</w:t>
      </w:r>
      <w:r w:rsidRPr="00E038AA">
        <w:rPr>
          <w:rFonts w:ascii="Times New Roman" w:hAnsi="Times New Roman" w:cs="Times New Roman"/>
          <w:sz w:val="28"/>
          <w:szCs w:val="28"/>
        </w:rPr>
        <w:t xml:space="preserve"> </w:t>
      </w:r>
      <w:r>
        <w:rPr>
          <w:rFonts w:ascii="Times New Roman" w:hAnsi="Times New Roman" w:cs="Times New Roman"/>
          <w:sz w:val="28"/>
          <w:szCs w:val="28"/>
          <w:lang w:val="en-US"/>
        </w:rPr>
        <w:t>NetWare</w:t>
      </w:r>
      <w:r w:rsidRPr="00E038A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BeOS</w:t>
      </w:r>
      <w:r w:rsidRPr="00E038AA">
        <w:rPr>
          <w:rFonts w:ascii="Times New Roman" w:hAnsi="Times New Roman" w:cs="Times New Roman"/>
          <w:sz w:val="28"/>
          <w:szCs w:val="28"/>
        </w:rPr>
        <w:t>.</w:t>
      </w:r>
      <w:r>
        <w:rPr>
          <w:rFonts w:ascii="Times New Roman" w:hAnsi="Times New Roman" w:cs="Times New Roman"/>
          <w:sz w:val="28"/>
          <w:szCs w:val="28"/>
        </w:rPr>
        <w:t xml:space="preserve"> Основными достоинствами </w:t>
      </w:r>
      <w:r>
        <w:rPr>
          <w:rFonts w:ascii="Times New Roman" w:hAnsi="Times New Roman" w:cs="Times New Roman"/>
          <w:sz w:val="28"/>
          <w:szCs w:val="28"/>
          <w:lang w:val="en-US"/>
        </w:rPr>
        <w:t>Apache</w:t>
      </w:r>
      <w:r w:rsidRPr="00E038AA">
        <w:rPr>
          <w:rFonts w:ascii="Times New Roman" w:hAnsi="Times New Roman" w:cs="Times New Roman"/>
          <w:sz w:val="28"/>
          <w:szCs w:val="28"/>
        </w:rPr>
        <w:t xml:space="preserve"> </w:t>
      </w:r>
      <w:r>
        <w:rPr>
          <w:rFonts w:ascii="Times New Roman" w:hAnsi="Times New Roman" w:cs="Times New Roman"/>
          <w:sz w:val="28"/>
          <w:szCs w:val="28"/>
        </w:rPr>
        <w:t>считаются надежность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так далее. Его задача установить соединение между сервером, на котором он установлен, и браузером клиентов при доставке файлов в две стороны.</w:t>
      </w:r>
    </w:p>
    <w:p w14:paraId="50C210C2" w14:textId="77777777" w:rsidR="00863B19" w:rsidRDefault="00E3530C" w:rsidP="00E038AA">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MySQL</w:t>
      </w:r>
      <w:r w:rsidRPr="00E3530C">
        <w:rPr>
          <w:rFonts w:ascii="Times New Roman" w:hAnsi="Times New Roman" w:cs="Times New Roman"/>
          <w:sz w:val="28"/>
          <w:szCs w:val="28"/>
        </w:rPr>
        <w:t xml:space="preserve"> – </w:t>
      </w:r>
      <w:r>
        <w:rPr>
          <w:rFonts w:ascii="Times New Roman" w:hAnsi="Times New Roman" w:cs="Times New Roman"/>
          <w:sz w:val="28"/>
          <w:szCs w:val="28"/>
        </w:rPr>
        <w:t>свободная реляционная система управления базами данных</w:t>
      </w:r>
      <w:r w:rsidR="00863B19">
        <w:rPr>
          <w:rFonts w:ascii="Times New Roman" w:hAnsi="Times New Roman" w:cs="Times New Roman"/>
          <w:sz w:val="28"/>
          <w:szCs w:val="28"/>
        </w:rPr>
        <w:t xml:space="preserve"> с открытым исходным кодом с моделью клиент-сервер. СУРБД – это программное обеспечение или служба, используемая для создания и управления базами данных на основе реляционной модели.</w:t>
      </w:r>
    </w:p>
    <w:p w14:paraId="2831C1B8" w14:textId="77777777" w:rsidR="00B913F3" w:rsidRDefault="00863B19" w:rsidP="00B913F3">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SQL</w:t>
      </w:r>
      <w:r w:rsidRPr="00863B19">
        <w:rPr>
          <w:rFonts w:ascii="Times New Roman" w:hAnsi="Times New Roman" w:cs="Times New Roman"/>
          <w:sz w:val="28"/>
          <w:szCs w:val="28"/>
        </w:rPr>
        <w:t xml:space="preserve"> (</w:t>
      </w:r>
      <w:r>
        <w:rPr>
          <w:rFonts w:ascii="Times New Roman" w:hAnsi="Times New Roman" w:cs="Times New Roman"/>
          <w:sz w:val="28"/>
          <w:szCs w:val="28"/>
        </w:rPr>
        <w:t xml:space="preserve">от англ. </w:t>
      </w:r>
      <w:r w:rsidRPr="00863B19">
        <w:rPr>
          <w:rFonts w:ascii="Times New Roman" w:hAnsi="Times New Roman" w:cs="Times New Roman"/>
          <w:sz w:val="28"/>
          <w:szCs w:val="28"/>
          <w:lang w:val="en-US"/>
        </w:rPr>
        <w:t>structured</w:t>
      </w:r>
      <w:r w:rsidRPr="00863B19">
        <w:rPr>
          <w:rFonts w:ascii="Times New Roman" w:hAnsi="Times New Roman" w:cs="Times New Roman"/>
          <w:sz w:val="28"/>
          <w:szCs w:val="28"/>
        </w:rPr>
        <w:t xml:space="preserve"> </w:t>
      </w:r>
      <w:r w:rsidRPr="00863B19">
        <w:rPr>
          <w:rFonts w:ascii="Times New Roman" w:hAnsi="Times New Roman" w:cs="Times New Roman"/>
          <w:sz w:val="28"/>
          <w:szCs w:val="28"/>
          <w:lang w:val="en-US"/>
        </w:rPr>
        <w:t>query</w:t>
      </w:r>
      <w:r w:rsidRPr="00863B19">
        <w:rPr>
          <w:rFonts w:ascii="Times New Roman" w:hAnsi="Times New Roman" w:cs="Times New Roman"/>
          <w:sz w:val="28"/>
          <w:szCs w:val="28"/>
        </w:rPr>
        <w:t xml:space="preserve"> </w:t>
      </w:r>
      <w:r w:rsidRPr="00863B19">
        <w:rPr>
          <w:rFonts w:ascii="Times New Roman" w:hAnsi="Times New Roman" w:cs="Times New Roman"/>
          <w:sz w:val="28"/>
          <w:szCs w:val="28"/>
          <w:lang w:val="en-US"/>
        </w:rPr>
        <w:t>language</w:t>
      </w:r>
      <w:r w:rsidRPr="00863B19">
        <w:rPr>
          <w:rFonts w:ascii="Times New Roman" w:hAnsi="Times New Roman" w:cs="Times New Roman"/>
          <w:sz w:val="28"/>
          <w:szCs w:val="28"/>
        </w:rPr>
        <w:t xml:space="preserve"> — «язык структурированных запросов»)</w:t>
      </w:r>
      <w:r>
        <w:rPr>
          <w:rFonts w:ascii="Times New Roman" w:hAnsi="Times New Roman" w:cs="Times New Roman"/>
          <w:sz w:val="28"/>
          <w:szCs w:val="28"/>
        </w:rPr>
        <w:t xml:space="preserve"> –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w:t>
      </w:r>
      <w:r>
        <w:rPr>
          <w:rFonts w:ascii="Times New Roman" w:hAnsi="Times New Roman" w:cs="Times New Roman"/>
          <w:sz w:val="28"/>
          <w:szCs w:val="28"/>
        </w:rPr>
        <w:lastRenderedPageBreak/>
        <w:t>Является информационно-логическим языком, предназначенным для описания, изменения и извлечения данных, хранимых в реляционных базах данных.</w:t>
      </w:r>
      <w:r w:rsidR="00B913F3">
        <w:rPr>
          <w:rFonts w:ascii="Times New Roman" w:hAnsi="Times New Roman" w:cs="Times New Roman"/>
          <w:sz w:val="28"/>
          <w:szCs w:val="28"/>
        </w:rPr>
        <w:t xml:space="preserve"> </w:t>
      </w:r>
      <w:r w:rsidR="00B913F3" w:rsidRPr="00B913F3">
        <w:rPr>
          <w:rFonts w:ascii="Times New Roman" w:hAnsi="Times New Roman" w:cs="Times New Roman"/>
          <w:sz w:val="28"/>
          <w:szCs w:val="28"/>
        </w:rPr>
        <w:t>SQL состоит из четырех отдельных частей:</w:t>
      </w:r>
    </w:p>
    <w:p w14:paraId="3F8432C5" w14:textId="77777777" w:rsidR="00B913F3" w:rsidRPr="00B913F3" w:rsidRDefault="00B913F3" w:rsidP="00B913F3">
      <w:pPr>
        <w:pStyle w:val="a8"/>
        <w:numPr>
          <w:ilvl w:val="0"/>
          <w:numId w:val="23"/>
        </w:numPr>
        <w:spacing w:after="0" w:line="360" w:lineRule="auto"/>
        <w:ind w:right="424"/>
        <w:jc w:val="both"/>
        <w:rPr>
          <w:rFonts w:ascii="Times New Roman" w:hAnsi="Times New Roman" w:cs="Times New Roman"/>
          <w:sz w:val="28"/>
          <w:szCs w:val="28"/>
        </w:rPr>
      </w:pPr>
      <w:r w:rsidRPr="00B913F3">
        <w:rPr>
          <w:rFonts w:ascii="Times New Roman" w:hAnsi="Times New Roman" w:cs="Times New Roman"/>
          <w:sz w:val="28"/>
          <w:szCs w:val="28"/>
        </w:rPr>
        <w:t>язык определения данных (DDL) используется для определения структур данных, хранящихся в базе данных. Операторы DDL позволяют создавать, изменять и удалять отдельные объекты в БД. Допустимые типы объектов зависят от используемой СУБД и обычно включают базы данных, пользователей, таблицы и ряд более мелких вспомогательных объектов, например, роли и индексы.</w:t>
      </w:r>
    </w:p>
    <w:p w14:paraId="19B62AFD" w14:textId="60053D12" w:rsidR="00B913F3" w:rsidRPr="00B913F3" w:rsidRDefault="00B913F3" w:rsidP="00B913F3">
      <w:pPr>
        <w:pStyle w:val="a8"/>
        <w:numPr>
          <w:ilvl w:val="0"/>
          <w:numId w:val="23"/>
        </w:numPr>
        <w:spacing w:after="0" w:line="360" w:lineRule="auto"/>
        <w:ind w:right="424"/>
        <w:jc w:val="both"/>
        <w:rPr>
          <w:rFonts w:ascii="Times New Roman" w:hAnsi="Times New Roman" w:cs="Times New Roman"/>
          <w:sz w:val="28"/>
          <w:szCs w:val="28"/>
        </w:rPr>
      </w:pPr>
      <w:r w:rsidRPr="00B913F3">
        <w:rPr>
          <w:rFonts w:ascii="Times New Roman" w:hAnsi="Times New Roman" w:cs="Times New Roman"/>
          <w:sz w:val="28"/>
          <w:szCs w:val="28"/>
        </w:rPr>
        <w:t xml:space="preserve">язык манипуляции данными (DML) используется для извлечения и изменения данных в БД. Операторы DML позволяют извлекать, вставлять, изменять и удалять данные в таблицах. </w:t>
      </w:r>
    </w:p>
    <w:p w14:paraId="070B1B7D" w14:textId="77777777" w:rsidR="00B913F3" w:rsidRPr="00B913F3" w:rsidRDefault="00B913F3" w:rsidP="00B913F3">
      <w:pPr>
        <w:pStyle w:val="a8"/>
        <w:numPr>
          <w:ilvl w:val="0"/>
          <w:numId w:val="23"/>
        </w:numPr>
        <w:spacing w:after="0" w:line="360" w:lineRule="auto"/>
        <w:ind w:right="424"/>
        <w:jc w:val="both"/>
        <w:rPr>
          <w:rFonts w:ascii="Times New Roman" w:hAnsi="Times New Roman" w:cs="Times New Roman"/>
          <w:sz w:val="28"/>
          <w:szCs w:val="28"/>
        </w:rPr>
      </w:pPr>
      <w:r w:rsidRPr="00B913F3">
        <w:rPr>
          <w:rFonts w:ascii="Times New Roman" w:hAnsi="Times New Roman" w:cs="Times New Roman"/>
          <w:sz w:val="28"/>
          <w:szCs w:val="28"/>
        </w:rPr>
        <w:t>язык определения доступа к данным (DCL) используется для контроля доступа к данным в БД. Операторы DCL применяются к привилегиям и позволяют выдавать и отбирать права на применение определенных операторов DDL и DML к определенным объектам БД.</w:t>
      </w:r>
    </w:p>
    <w:p w14:paraId="24C3437B" w14:textId="77777777" w:rsidR="003F1F23" w:rsidRDefault="00B913F3" w:rsidP="003F1F23">
      <w:pPr>
        <w:pStyle w:val="a8"/>
        <w:numPr>
          <w:ilvl w:val="0"/>
          <w:numId w:val="23"/>
        </w:numPr>
        <w:spacing w:after="0" w:line="360" w:lineRule="auto"/>
        <w:ind w:right="424"/>
        <w:jc w:val="both"/>
        <w:rPr>
          <w:rFonts w:ascii="Times New Roman" w:hAnsi="Times New Roman" w:cs="Times New Roman"/>
          <w:sz w:val="28"/>
          <w:szCs w:val="28"/>
        </w:rPr>
      </w:pPr>
      <w:r w:rsidRPr="00B913F3">
        <w:rPr>
          <w:rFonts w:ascii="Times New Roman" w:hAnsi="Times New Roman" w:cs="Times New Roman"/>
          <w:sz w:val="28"/>
          <w:szCs w:val="28"/>
        </w:rPr>
        <w:t xml:space="preserve">язык управления транзакциями (TCL) используется для контроля обработки транзакций в БД. </w:t>
      </w:r>
    </w:p>
    <w:p w14:paraId="45FA878B" w14:textId="3D87FB5F" w:rsidR="00C30BA6" w:rsidRPr="003F1F23" w:rsidRDefault="00863B19" w:rsidP="003F1F23">
      <w:pPr>
        <w:spacing w:after="0" w:line="360" w:lineRule="auto"/>
        <w:ind w:right="425" w:firstLine="709"/>
        <w:jc w:val="both"/>
        <w:rPr>
          <w:rFonts w:ascii="Times New Roman" w:hAnsi="Times New Roman" w:cs="Times New Roman"/>
          <w:sz w:val="28"/>
          <w:szCs w:val="28"/>
        </w:rPr>
      </w:pPr>
      <w:r w:rsidRPr="003F1F23">
        <w:rPr>
          <w:rFonts w:ascii="Times New Roman" w:hAnsi="Times New Roman" w:cs="Times New Roman"/>
          <w:sz w:val="28"/>
          <w:szCs w:val="28"/>
          <w:lang w:val="en-US"/>
        </w:rPr>
        <w:t>PhpMyAdmin</w:t>
      </w:r>
      <w:r w:rsidRPr="003F1F23">
        <w:rPr>
          <w:rFonts w:ascii="Times New Roman" w:hAnsi="Times New Roman" w:cs="Times New Roman"/>
          <w:sz w:val="28"/>
          <w:szCs w:val="28"/>
        </w:rPr>
        <w:t xml:space="preserve"> – это веб-приложение с открытым кодом, написанное на языке программирования </w:t>
      </w:r>
      <w:r w:rsidRPr="003F1F23">
        <w:rPr>
          <w:rFonts w:ascii="Times New Roman" w:hAnsi="Times New Roman" w:cs="Times New Roman"/>
          <w:sz w:val="28"/>
          <w:szCs w:val="28"/>
          <w:lang w:val="en-US"/>
        </w:rPr>
        <w:t>PHP</w:t>
      </w:r>
      <w:r w:rsidRPr="003F1F23">
        <w:rPr>
          <w:rFonts w:ascii="Times New Roman" w:hAnsi="Times New Roman" w:cs="Times New Roman"/>
          <w:sz w:val="28"/>
          <w:szCs w:val="28"/>
        </w:rPr>
        <w:t xml:space="preserve">. Представляет собой веб-интерфейс для администрирования системами управления баз данных </w:t>
      </w:r>
      <w:r w:rsidRPr="003F1F23">
        <w:rPr>
          <w:rFonts w:ascii="Times New Roman" w:hAnsi="Times New Roman" w:cs="Times New Roman"/>
          <w:sz w:val="28"/>
          <w:szCs w:val="28"/>
          <w:lang w:val="en-US"/>
        </w:rPr>
        <w:t>MySQL</w:t>
      </w:r>
      <w:r w:rsidRPr="003F1F23">
        <w:rPr>
          <w:rFonts w:ascii="Times New Roman" w:hAnsi="Times New Roman" w:cs="Times New Roman"/>
          <w:sz w:val="28"/>
          <w:szCs w:val="28"/>
        </w:rPr>
        <w:t xml:space="preserve">. </w:t>
      </w:r>
      <w:r w:rsidRPr="003F1F23">
        <w:rPr>
          <w:rFonts w:ascii="Times New Roman" w:hAnsi="Times New Roman" w:cs="Times New Roman"/>
          <w:sz w:val="28"/>
          <w:szCs w:val="28"/>
          <w:lang w:val="en-US"/>
        </w:rPr>
        <w:t>PhpMyAdmin</w:t>
      </w:r>
      <w:r w:rsidRPr="003F1F23">
        <w:rPr>
          <w:rFonts w:ascii="Times New Roman" w:hAnsi="Times New Roman" w:cs="Times New Roman"/>
          <w:sz w:val="28"/>
          <w:szCs w:val="28"/>
        </w:rPr>
        <w:t xml:space="preserve"> позволяет осуществлять администрирование сервера </w:t>
      </w:r>
      <w:r w:rsidRPr="003F1F23">
        <w:rPr>
          <w:rFonts w:ascii="Times New Roman" w:hAnsi="Times New Roman" w:cs="Times New Roman"/>
          <w:sz w:val="28"/>
          <w:szCs w:val="28"/>
          <w:lang w:val="en-US"/>
        </w:rPr>
        <w:t>MySQL</w:t>
      </w:r>
      <w:r w:rsidRPr="003F1F23">
        <w:rPr>
          <w:rFonts w:ascii="Times New Roman" w:hAnsi="Times New Roman" w:cs="Times New Roman"/>
          <w:sz w:val="28"/>
          <w:szCs w:val="28"/>
        </w:rPr>
        <w:t xml:space="preserve"> через браузер, а также запускать команды </w:t>
      </w:r>
      <w:r w:rsidRPr="003F1F23">
        <w:rPr>
          <w:rFonts w:ascii="Times New Roman" w:hAnsi="Times New Roman" w:cs="Times New Roman"/>
          <w:sz w:val="28"/>
          <w:szCs w:val="28"/>
          <w:lang w:val="en-US"/>
        </w:rPr>
        <w:t>SQL</w:t>
      </w:r>
      <w:r w:rsidRPr="003F1F23">
        <w:rPr>
          <w:rFonts w:ascii="Times New Roman" w:hAnsi="Times New Roman" w:cs="Times New Roman"/>
          <w:sz w:val="28"/>
          <w:szCs w:val="28"/>
        </w:rPr>
        <w:t xml:space="preserve"> и просматривать содержимое таблиц и баз данных. Приложение пользуется большой популярностью у веб-разработчиков, так как позволяет управлять системой управления базами данных </w:t>
      </w:r>
      <w:r w:rsidRPr="003F1F23">
        <w:rPr>
          <w:rFonts w:ascii="Times New Roman" w:hAnsi="Times New Roman" w:cs="Times New Roman"/>
          <w:sz w:val="28"/>
          <w:szCs w:val="28"/>
          <w:lang w:val="en-US"/>
        </w:rPr>
        <w:t>MySQL</w:t>
      </w:r>
      <w:r w:rsidRPr="003F1F23">
        <w:rPr>
          <w:rFonts w:ascii="Times New Roman" w:hAnsi="Times New Roman" w:cs="Times New Roman"/>
          <w:sz w:val="28"/>
          <w:szCs w:val="28"/>
        </w:rPr>
        <w:t xml:space="preserve"> без непосредственного ввода </w:t>
      </w:r>
      <w:r w:rsidRPr="003F1F23">
        <w:rPr>
          <w:rFonts w:ascii="Times New Roman" w:hAnsi="Times New Roman" w:cs="Times New Roman"/>
          <w:sz w:val="28"/>
          <w:szCs w:val="28"/>
          <w:lang w:val="en-US"/>
        </w:rPr>
        <w:t>SQL</w:t>
      </w:r>
      <w:r w:rsidRPr="003F1F23">
        <w:rPr>
          <w:rFonts w:ascii="Times New Roman" w:hAnsi="Times New Roman" w:cs="Times New Roman"/>
          <w:sz w:val="28"/>
          <w:szCs w:val="28"/>
        </w:rPr>
        <w:t xml:space="preserve"> команд.</w:t>
      </w:r>
    </w:p>
    <w:p w14:paraId="223BE4E2" w14:textId="3C73B608" w:rsidR="009E2A92" w:rsidRDefault="00C30BA6" w:rsidP="009E2A92">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009E2A92">
        <w:rPr>
          <w:rFonts w:ascii="Times New Roman" w:hAnsi="Times New Roman" w:cs="Times New Roman"/>
          <w:sz w:val="28"/>
          <w:szCs w:val="28"/>
        </w:rPr>
        <w:t xml:space="preserve">‒ </w:t>
      </w:r>
      <w:r w:rsidRPr="00C30BA6">
        <w:rPr>
          <w:rFonts w:ascii="Times New Roman" w:hAnsi="Times New Roman" w:cs="Times New Roman"/>
          <w:sz w:val="28"/>
          <w:szCs w:val="28"/>
        </w:rPr>
        <w:t xml:space="preserve">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proofErr w:type="spellStart"/>
      <w:r w:rsidRPr="00C30BA6">
        <w:rPr>
          <w:rFonts w:ascii="Times New Roman" w:hAnsi="Times New Roman" w:cs="Times New Roman"/>
          <w:sz w:val="28"/>
          <w:szCs w:val="28"/>
        </w:rPr>
        <w:t>Python</w:t>
      </w:r>
      <w:proofErr w:type="spellEnd"/>
      <w:r w:rsidRPr="00C30BA6">
        <w:rPr>
          <w:rFonts w:ascii="Times New Roman" w:hAnsi="Times New Roman" w:cs="Times New Roman"/>
          <w:sz w:val="28"/>
          <w:szCs w:val="28"/>
        </w:rPr>
        <w:t xml:space="preserve"> минималистичен. В то же время стандартная библиотека включает большой объём полезных </w:t>
      </w:r>
      <w:r w:rsidRPr="00C30BA6">
        <w:rPr>
          <w:rFonts w:ascii="Times New Roman" w:hAnsi="Times New Roman" w:cs="Times New Roman"/>
          <w:sz w:val="28"/>
          <w:szCs w:val="28"/>
        </w:rPr>
        <w:lastRenderedPageBreak/>
        <w:t>функций.</w:t>
      </w:r>
      <w:r w:rsidR="009E2A92">
        <w:rPr>
          <w:rFonts w:ascii="Times New Roman" w:hAnsi="Times New Roman" w:cs="Times New Roman"/>
          <w:sz w:val="28"/>
          <w:szCs w:val="28"/>
        </w:rPr>
        <w:t xml:space="preserve"> В ходе работы над проектом было принято решение разработать тесты веб-приложения на языке </w:t>
      </w:r>
      <w:r w:rsidR="009E2A92">
        <w:rPr>
          <w:rFonts w:ascii="Times New Roman" w:hAnsi="Times New Roman" w:cs="Times New Roman"/>
          <w:sz w:val="28"/>
          <w:szCs w:val="28"/>
          <w:lang w:val="en-US"/>
        </w:rPr>
        <w:t>Python</w:t>
      </w:r>
      <w:r w:rsidR="009E2A92" w:rsidRPr="009E2A92">
        <w:rPr>
          <w:rFonts w:ascii="Times New Roman" w:hAnsi="Times New Roman" w:cs="Times New Roman"/>
          <w:sz w:val="28"/>
          <w:szCs w:val="28"/>
        </w:rPr>
        <w:t xml:space="preserve">, </w:t>
      </w:r>
      <w:r w:rsidR="009E2A92">
        <w:rPr>
          <w:rFonts w:ascii="Times New Roman" w:hAnsi="Times New Roman" w:cs="Times New Roman"/>
          <w:sz w:val="28"/>
          <w:szCs w:val="28"/>
        </w:rPr>
        <w:t xml:space="preserve">используя библиотеку </w:t>
      </w:r>
      <w:r w:rsidR="009E2A92">
        <w:rPr>
          <w:rFonts w:ascii="Times New Roman" w:hAnsi="Times New Roman" w:cs="Times New Roman"/>
          <w:sz w:val="28"/>
          <w:szCs w:val="28"/>
          <w:lang w:val="en-US"/>
        </w:rPr>
        <w:t>Selenium</w:t>
      </w:r>
      <w:r w:rsidR="009E2A92">
        <w:rPr>
          <w:rFonts w:ascii="Times New Roman" w:hAnsi="Times New Roman" w:cs="Times New Roman"/>
          <w:sz w:val="28"/>
          <w:szCs w:val="28"/>
        </w:rPr>
        <w:t>.</w:t>
      </w:r>
    </w:p>
    <w:p w14:paraId="5849072D" w14:textId="5D72B5B9" w:rsidR="00C30BA6" w:rsidRDefault="009E2A92" w:rsidP="009E2A92">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lang w:val="en-US"/>
        </w:rPr>
        <w:t>Selenium</w:t>
      </w:r>
      <w:r w:rsidRPr="009E2A92">
        <w:rPr>
          <w:rFonts w:ascii="Times New Roman" w:hAnsi="Times New Roman" w:cs="Times New Roman"/>
          <w:sz w:val="28"/>
          <w:szCs w:val="28"/>
        </w:rPr>
        <w:t xml:space="preserve"> </w:t>
      </w:r>
      <w:r>
        <w:rPr>
          <w:rFonts w:ascii="Times New Roman" w:hAnsi="Times New Roman" w:cs="Times New Roman"/>
          <w:sz w:val="28"/>
          <w:szCs w:val="28"/>
          <w:lang w:val="en-US"/>
        </w:rPr>
        <w:t>WebDriver</w:t>
      </w:r>
      <w:r w:rsidRPr="009E2A92">
        <w:rPr>
          <w:rFonts w:ascii="Times New Roman" w:hAnsi="Times New Roman" w:cs="Times New Roman"/>
          <w:sz w:val="28"/>
          <w:szCs w:val="28"/>
        </w:rPr>
        <w:t xml:space="preserve"> – </w:t>
      </w:r>
      <w:r>
        <w:rPr>
          <w:rFonts w:ascii="Times New Roman" w:hAnsi="Times New Roman" w:cs="Times New Roman"/>
          <w:sz w:val="28"/>
          <w:szCs w:val="28"/>
        </w:rPr>
        <w:t xml:space="preserve">инструмент для автоматизации действий веб-браузера. В большинстве случаев используется для тестирования </w:t>
      </w:r>
      <w:r>
        <w:rPr>
          <w:rFonts w:ascii="Times New Roman" w:hAnsi="Times New Roman" w:cs="Times New Roman"/>
          <w:sz w:val="28"/>
          <w:szCs w:val="28"/>
          <w:lang w:val="en-US"/>
        </w:rPr>
        <w:t>Web</w:t>
      </w:r>
      <w:r w:rsidRPr="009E2A92">
        <w:rPr>
          <w:rFonts w:ascii="Times New Roman" w:hAnsi="Times New Roman" w:cs="Times New Roman"/>
          <w:sz w:val="28"/>
          <w:szCs w:val="28"/>
        </w:rPr>
        <w:t>-</w:t>
      </w:r>
      <w:r>
        <w:rPr>
          <w:rFonts w:ascii="Times New Roman" w:hAnsi="Times New Roman" w:cs="Times New Roman"/>
          <w:sz w:val="28"/>
          <w:szCs w:val="28"/>
        </w:rPr>
        <w:t xml:space="preserve">приложений, но этим не ограничивается. В частности, он может быть использован для решения рутинных задач администрирования сайта или регулирования получения данных из различных источников (сайтов). </w:t>
      </w:r>
      <w:r>
        <w:rPr>
          <w:rFonts w:ascii="Times New Roman" w:hAnsi="Times New Roman" w:cs="Times New Roman"/>
          <w:sz w:val="28"/>
          <w:szCs w:val="28"/>
          <w:lang w:val="en-US"/>
        </w:rPr>
        <w:t>Selenium</w:t>
      </w:r>
      <w:r w:rsidRPr="009E2A92">
        <w:rPr>
          <w:rFonts w:ascii="Times New Roman" w:hAnsi="Times New Roman" w:cs="Times New Roman"/>
          <w:sz w:val="28"/>
          <w:szCs w:val="28"/>
        </w:rPr>
        <w:t xml:space="preserve"> </w:t>
      </w:r>
      <w:r>
        <w:rPr>
          <w:rFonts w:ascii="Times New Roman" w:hAnsi="Times New Roman" w:cs="Times New Roman"/>
          <w:sz w:val="28"/>
          <w:szCs w:val="28"/>
        </w:rPr>
        <w:t xml:space="preserve">– это в первую очередь набор библиотек для различных языков программирования. Эти библиотеки используются для отправки </w:t>
      </w:r>
      <w:r>
        <w:rPr>
          <w:rFonts w:ascii="Times New Roman" w:hAnsi="Times New Roman" w:cs="Times New Roman"/>
          <w:sz w:val="28"/>
          <w:szCs w:val="28"/>
          <w:lang w:val="en-US"/>
        </w:rPr>
        <w:t>HTTP</w:t>
      </w:r>
      <w:r w:rsidRPr="009E2A92">
        <w:rPr>
          <w:rFonts w:ascii="Times New Roman" w:hAnsi="Times New Roman" w:cs="Times New Roman"/>
          <w:sz w:val="28"/>
          <w:szCs w:val="28"/>
        </w:rPr>
        <w:t xml:space="preserve"> </w:t>
      </w:r>
      <w:r>
        <w:rPr>
          <w:rFonts w:ascii="Times New Roman" w:hAnsi="Times New Roman" w:cs="Times New Roman"/>
          <w:sz w:val="28"/>
          <w:szCs w:val="28"/>
        </w:rPr>
        <w:t xml:space="preserve">запросов драйверу браузера, в которых указано действие, которое должен совершить браузер в рамках текущей сессии. </w:t>
      </w:r>
    </w:p>
    <w:p w14:paraId="252582E9" w14:textId="77777777" w:rsidR="009B3D6E" w:rsidRDefault="009B3D6E" w:rsidP="009B3D6E">
      <w:pPr>
        <w:spacing w:after="0" w:line="360" w:lineRule="auto"/>
        <w:ind w:right="424" w:firstLine="708"/>
        <w:jc w:val="both"/>
        <w:rPr>
          <w:rFonts w:ascii="Times New Roman" w:hAnsi="Times New Roman" w:cs="Times New Roman"/>
          <w:sz w:val="28"/>
          <w:szCs w:val="28"/>
        </w:rPr>
      </w:pPr>
      <w:proofErr w:type="spellStart"/>
      <w:r>
        <w:rPr>
          <w:rFonts w:ascii="Times New Roman" w:hAnsi="Times New Roman" w:cs="Times New Roman"/>
          <w:sz w:val="28"/>
          <w:szCs w:val="28"/>
          <w:lang w:val="en-US"/>
        </w:rPr>
        <w:t>Unittest</w:t>
      </w:r>
      <w:proofErr w:type="spellEnd"/>
      <w:r w:rsidRPr="00306585">
        <w:rPr>
          <w:rFonts w:ascii="Times New Roman" w:hAnsi="Times New Roman" w:cs="Times New Roman"/>
          <w:sz w:val="28"/>
          <w:szCs w:val="28"/>
        </w:rPr>
        <w:t xml:space="preserve"> </w:t>
      </w:r>
      <w:r>
        <w:rPr>
          <w:rFonts w:ascii="Times New Roman" w:hAnsi="Times New Roman" w:cs="Times New Roman"/>
          <w:sz w:val="28"/>
          <w:szCs w:val="28"/>
        </w:rPr>
        <w:t>–</w:t>
      </w:r>
      <w:r w:rsidRPr="00306585">
        <w:rPr>
          <w:rFonts w:ascii="Times New Roman" w:hAnsi="Times New Roman" w:cs="Times New Roman"/>
          <w:sz w:val="28"/>
          <w:szCs w:val="28"/>
        </w:rPr>
        <w:t xml:space="preserve"> </w:t>
      </w:r>
      <w:r>
        <w:rPr>
          <w:rFonts w:ascii="Times New Roman" w:hAnsi="Times New Roman" w:cs="Times New Roman"/>
          <w:sz w:val="28"/>
          <w:szCs w:val="28"/>
        </w:rPr>
        <w:t xml:space="preserve">встроенный в </w:t>
      </w:r>
      <w:r>
        <w:rPr>
          <w:rFonts w:ascii="Times New Roman" w:hAnsi="Times New Roman" w:cs="Times New Roman"/>
          <w:sz w:val="28"/>
          <w:szCs w:val="28"/>
          <w:lang w:val="en-US"/>
        </w:rPr>
        <w:t>Python</w:t>
      </w:r>
      <w:r w:rsidRPr="00306585">
        <w:rPr>
          <w:rFonts w:ascii="Times New Roman" w:hAnsi="Times New Roman" w:cs="Times New Roman"/>
          <w:sz w:val="28"/>
          <w:szCs w:val="28"/>
        </w:rPr>
        <w:t xml:space="preserve"> </w:t>
      </w:r>
      <w:r>
        <w:rPr>
          <w:rFonts w:ascii="Times New Roman" w:hAnsi="Times New Roman" w:cs="Times New Roman"/>
          <w:sz w:val="28"/>
          <w:szCs w:val="28"/>
        </w:rPr>
        <w:t xml:space="preserve">модуль, который поддерживает автоматизацию тестов, использование общего кода для настройки и завершения тестов, объединение тестов в группы, а также позволяет отделять тесты от фреймворка для вывода информации. Для автоматизации тестов, </w:t>
      </w:r>
      <w:proofErr w:type="spellStart"/>
      <w:r>
        <w:rPr>
          <w:rFonts w:ascii="Times New Roman" w:hAnsi="Times New Roman" w:cs="Times New Roman"/>
          <w:sz w:val="28"/>
          <w:szCs w:val="28"/>
          <w:lang w:val="en-US"/>
        </w:rPr>
        <w:t>unittest</w:t>
      </w:r>
      <w:proofErr w:type="spellEnd"/>
      <w:r w:rsidRPr="00306585">
        <w:rPr>
          <w:rFonts w:ascii="Times New Roman" w:hAnsi="Times New Roman" w:cs="Times New Roman"/>
          <w:sz w:val="28"/>
          <w:szCs w:val="28"/>
        </w:rPr>
        <w:t xml:space="preserve"> </w:t>
      </w:r>
      <w:r>
        <w:rPr>
          <w:rFonts w:ascii="Times New Roman" w:hAnsi="Times New Roman" w:cs="Times New Roman"/>
          <w:sz w:val="28"/>
          <w:szCs w:val="28"/>
        </w:rPr>
        <w:t>поддерживает некоторые важные концепции</w:t>
      </w:r>
      <w:r w:rsidRPr="00306585">
        <w:rPr>
          <w:rFonts w:ascii="Times New Roman" w:hAnsi="Times New Roman" w:cs="Times New Roman"/>
          <w:sz w:val="28"/>
          <w:szCs w:val="28"/>
        </w:rPr>
        <w:t>:</w:t>
      </w:r>
    </w:p>
    <w:p w14:paraId="1C8B7E9A" w14:textId="1B9B5AE7" w:rsidR="009B3D6E" w:rsidRDefault="009B3D6E" w:rsidP="009B3D6E">
      <w:pPr>
        <w:pStyle w:val="a8"/>
        <w:numPr>
          <w:ilvl w:val="0"/>
          <w:numId w:val="25"/>
        </w:numPr>
        <w:spacing w:after="0" w:line="360" w:lineRule="auto"/>
        <w:ind w:right="424"/>
        <w:jc w:val="both"/>
        <w:rPr>
          <w:rFonts w:ascii="Times New Roman" w:hAnsi="Times New Roman" w:cs="Times New Roman"/>
          <w:sz w:val="28"/>
          <w:szCs w:val="28"/>
        </w:rPr>
      </w:pPr>
      <w:r w:rsidRPr="00306585">
        <w:rPr>
          <w:rFonts w:ascii="Times New Roman" w:hAnsi="Times New Roman" w:cs="Times New Roman"/>
          <w:sz w:val="28"/>
          <w:szCs w:val="28"/>
        </w:rPr>
        <w:t>испытательный стенд (</w:t>
      </w:r>
      <w:proofErr w:type="spellStart"/>
      <w:r w:rsidRPr="00306585">
        <w:rPr>
          <w:rFonts w:ascii="Times New Roman" w:hAnsi="Times New Roman" w:cs="Times New Roman"/>
          <w:sz w:val="28"/>
          <w:szCs w:val="28"/>
        </w:rPr>
        <w:t>test</w:t>
      </w:r>
      <w:proofErr w:type="spellEnd"/>
      <w:r w:rsidRPr="00306585">
        <w:rPr>
          <w:rFonts w:ascii="Times New Roman" w:hAnsi="Times New Roman" w:cs="Times New Roman"/>
          <w:sz w:val="28"/>
          <w:szCs w:val="28"/>
        </w:rPr>
        <w:t xml:space="preserve"> </w:t>
      </w:r>
      <w:proofErr w:type="spellStart"/>
      <w:r w:rsidRPr="00306585">
        <w:rPr>
          <w:rFonts w:ascii="Times New Roman" w:hAnsi="Times New Roman" w:cs="Times New Roman"/>
          <w:sz w:val="28"/>
          <w:szCs w:val="28"/>
        </w:rPr>
        <w:t>fixture</w:t>
      </w:r>
      <w:proofErr w:type="spellEnd"/>
      <w:r w:rsidRPr="00306585">
        <w:rPr>
          <w:rFonts w:ascii="Times New Roman" w:hAnsi="Times New Roman" w:cs="Times New Roman"/>
          <w:sz w:val="28"/>
          <w:szCs w:val="28"/>
        </w:rPr>
        <w:t xml:space="preserve">) </w:t>
      </w:r>
      <w:r w:rsidR="00A33F50">
        <w:rPr>
          <w:rFonts w:ascii="Times New Roman" w:hAnsi="Times New Roman" w:cs="Times New Roman"/>
          <w:sz w:val="28"/>
          <w:szCs w:val="28"/>
        </w:rPr>
        <w:t>‒</w:t>
      </w:r>
      <w:r w:rsidRPr="00306585">
        <w:rPr>
          <w:rFonts w:ascii="Times New Roman" w:hAnsi="Times New Roman" w:cs="Times New Roman"/>
          <w:sz w:val="28"/>
          <w:szCs w:val="28"/>
        </w:rPr>
        <w:t xml:space="preserve"> выполняется подготовка, необходимая для выполнения тестов и все необходимые действия для очистки после выполнения тестов. Это может включать, например, создание временных баз данных или запуск серверного процесса</w:t>
      </w:r>
      <w:r>
        <w:rPr>
          <w:rFonts w:ascii="Times New Roman" w:hAnsi="Times New Roman" w:cs="Times New Roman"/>
          <w:sz w:val="28"/>
          <w:szCs w:val="28"/>
        </w:rPr>
        <w:t>;</w:t>
      </w:r>
    </w:p>
    <w:p w14:paraId="19F6957C" w14:textId="127F5BEE" w:rsidR="009B3D6E" w:rsidRDefault="009B3D6E" w:rsidP="009B3D6E">
      <w:pPr>
        <w:pStyle w:val="a8"/>
        <w:numPr>
          <w:ilvl w:val="0"/>
          <w:numId w:val="25"/>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т</w:t>
      </w:r>
      <w:r w:rsidRPr="00306585">
        <w:rPr>
          <w:rFonts w:ascii="Times New Roman" w:hAnsi="Times New Roman" w:cs="Times New Roman"/>
          <w:sz w:val="28"/>
          <w:szCs w:val="28"/>
        </w:rPr>
        <w:t>естовый случай (</w:t>
      </w:r>
      <w:proofErr w:type="spellStart"/>
      <w:r w:rsidRPr="00306585">
        <w:rPr>
          <w:rFonts w:ascii="Times New Roman" w:hAnsi="Times New Roman" w:cs="Times New Roman"/>
          <w:sz w:val="28"/>
          <w:szCs w:val="28"/>
        </w:rPr>
        <w:t>test</w:t>
      </w:r>
      <w:proofErr w:type="spellEnd"/>
      <w:r w:rsidRPr="00306585">
        <w:rPr>
          <w:rFonts w:ascii="Times New Roman" w:hAnsi="Times New Roman" w:cs="Times New Roman"/>
          <w:sz w:val="28"/>
          <w:szCs w:val="28"/>
        </w:rPr>
        <w:t xml:space="preserve"> </w:t>
      </w:r>
      <w:proofErr w:type="spellStart"/>
      <w:r w:rsidRPr="00306585">
        <w:rPr>
          <w:rFonts w:ascii="Times New Roman" w:hAnsi="Times New Roman" w:cs="Times New Roman"/>
          <w:sz w:val="28"/>
          <w:szCs w:val="28"/>
        </w:rPr>
        <w:t>case</w:t>
      </w:r>
      <w:proofErr w:type="spellEnd"/>
      <w:r w:rsidRPr="00306585">
        <w:rPr>
          <w:rFonts w:ascii="Times New Roman" w:hAnsi="Times New Roman" w:cs="Times New Roman"/>
          <w:sz w:val="28"/>
          <w:szCs w:val="28"/>
        </w:rPr>
        <w:t xml:space="preserve">) </w:t>
      </w:r>
      <w:r w:rsidR="00A33F50">
        <w:rPr>
          <w:rFonts w:ascii="Times New Roman" w:hAnsi="Times New Roman" w:cs="Times New Roman"/>
          <w:sz w:val="28"/>
          <w:szCs w:val="28"/>
        </w:rPr>
        <w:t>‒</w:t>
      </w:r>
      <w:r w:rsidRPr="00306585">
        <w:rPr>
          <w:rFonts w:ascii="Times New Roman" w:hAnsi="Times New Roman" w:cs="Times New Roman"/>
          <w:sz w:val="28"/>
          <w:szCs w:val="28"/>
        </w:rPr>
        <w:t xml:space="preserve"> минимальный блок тестирования. Он проверяет ответы для разных наборов данных. Модуль </w:t>
      </w:r>
      <w:proofErr w:type="spellStart"/>
      <w:r w:rsidRPr="00306585">
        <w:rPr>
          <w:rFonts w:ascii="Times New Roman" w:hAnsi="Times New Roman" w:cs="Times New Roman"/>
          <w:sz w:val="28"/>
          <w:szCs w:val="28"/>
        </w:rPr>
        <w:t>unittest</w:t>
      </w:r>
      <w:proofErr w:type="spellEnd"/>
      <w:r w:rsidRPr="00306585">
        <w:rPr>
          <w:rFonts w:ascii="Times New Roman" w:hAnsi="Times New Roman" w:cs="Times New Roman"/>
          <w:sz w:val="28"/>
          <w:szCs w:val="28"/>
        </w:rPr>
        <w:t xml:space="preserve"> предоставляет базовый класс </w:t>
      </w:r>
      <w:proofErr w:type="spellStart"/>
      <w:r w:rsidRPr="00306585">
        <w:rPr>
          <w:rFonts w:ascii="Times New Roman" w:hAnsi="Times New Roman" w:cs="Times New Roman"/>
          <w:sz w:val="28"/>
          <w:szCs w:val="28"/>
        </w:rPr>
        <w:t>TestCase</w:t>
      </w:r>
      <w:proofErr w:type="spellEnd"/>
      <w:r w:rsidRPr="00306585">
        <w:rPr>
          <w:rFonts w:ascii="Times New Roman" w:hAnsi="Times New Roman" w:cs="Times New Roman"/>
          <w:sz w:val="28"/>
          <w:szCs w:val="28"/>
        </w:rPr>
        <w:t>, который можно использовать для создания новых тестовых случаев;</w:t>
      </w:r>
    </w:p>
    <w:p w14:paraId="6EF4AD40" w14:textId="09DCFBE7" w:rsidR="009B3D6E" w:rsidRDefault="009B3D6E" w:rsidP="009B3D6E">
      <w:pPr>
        <w:pStyle w:val="a8"/>
        <w:numPr>
          <w:ilvl w:val="0"/>
          <w:numId w:val="25"/>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н</w:t>
      </w:r>
      <w:r w:rsidRPr="00306585">
        <w:rPr>
          <w:rFonts w:ascii="Times New Roman" w:hAnsi="Times New Roman" w:cs="Times New Roman"/>
          <w:sz w:val="28"/>
          <w:szCs w:val="28"/>
        </w:rPr>
        <w:t>абор тестов (</w:t>
      </w:r>
      <w:proofErr w:type="spellStart"/>
      <w:r w:rsidRPr="00306585">
        <w:rPr>
          <w:rFonts w:ascii="Times New Roman" w:hAnsi="Times New Roman" w:cs="Times New Roman"/>
          <w:sz w:val="28"/>
          <w:szCs w:val="28"/>
        </w:rPr>
        <w:t>test</w:t>
      </w:r>
      <w:proofErr w:type="spellEnd"/>
      <w:r w:rsidRPr="00306585">
        <w:rPr>
          <w:rFonts w:ascii="Times New Roman" w:hAnsi="Times New Roman" w:cs="Times New Roman"/>
          <w:sz w:val="28"/>
          <w:szCs w:val="28"/>
        </w:rPr>
        <w:t xml:space="preserve"> </w:t>
      </w:r>
      <w:proofErr w:type="spellStart"/>
      <w:r w:rsidRPr="00306585">
        <w:rPr>
          <w:rFonts w:ascii="Times New Roman" w:hAnsi="Times New Roman" w:cs="Times New Roman"/>
          <w:sz w:val="28"/>
          <w:szCs w:val="28"/>
        </w:rPr>
        <w:t>suite</w:t>
      </w:r>
      <w:proofErr w:type="spellEnd"/>
      <w:r w:rsidRPr="00306585">
        <w:rPr>
          <w:rFonts w:ascii="Times New Roman" w:hAnsi="Times New Roman" w:cs="Times New Roman"/>
          <w:sz w:val="28"/>
          <w:szCs w:val="28"/>
        </w:rPr>
        <w:t xml:space="preserve">) </w:t>
      </w:r>
      <w:r w:rsidR="00A33F50">
        <w:rPr>
          <w:rFonts w:ascii="Times New Roman" w:hAnsi="Times New Roman" w:cs="Times New Roman"/>
          <w:sz w:val="28"/>
          <w:szCs w:val="28"/>
        </w:rPr>
        <w:t>‒</w:t>
      </w:r>
      <w:r w:rsidRPr="00306585">
        <w:rPr>
          <w:rFonts w:ascii="Times New Roman" w:hAnsi="Times New Roman" w:cs="Times New Roman"/>
          <w:sz w:val="28"/>
          <w:szCs w:val="28"/>
        </w:rPr>
        <w:t xml:space="preserve"> несколько тестовых случаев, наборов тестов или и того и другого. Он используется для объединения тестов, которые должны быть выполнены вместе;</w:t>
      </w:r>
    </w:p>
    <w:p w14:paraId="2AFC75FC" w14:textId="2A819A17" w:rsidR="00A33F50" w:rsidRPr="00306585" w:rsidRDefault="009B3D6E" w:rsidP="00306585">
      <w:pPr>
        <w:pStyle w:val="a8"/>
        <w:numPr>
          <w:ilvl w:val="0"/>
          <w:numId w:val="25"/>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и</w:t>
      </w:r>
      <w:r w:rsidRPr="00306585">
        <w:rPr>
          <w:rFonts w:ascii="Times New Roman" w:hAnsi="Times New Roman" w:cs="Times New Roman"/>
          <w:sz w:val="28"/>
          <w:szCs w:val="28"/>
        </w:rPr>
        <w:t>сполнитель тестов (</w:t>
      </w:r>
      <w:proofErr w:type="spellStart"/>
      <w:r w:rsidRPr="00306585">
        <w:rPr>
          <w:rFonts w:ascii="Times New Roman" w:hAnsi="Times New Roman" w:cs="Times New Roman"/>
          <w:sz w:val="28"/>
          <w:szCs w:val="28"/>
        </w:rPr>
        <w:t>test</w:t>
      </w:r>
      <w:proofErr w:type="spellEnd"/>
      <w:r w:rsidRPr="00306585">
        <w:rPr>
          <w:rFonts w:ascii="Times New Roman" w:hAnsi="Times New Roman" w:cs="Times New Roman"/>
          <w:sz w:val="28"/>
          <w:szCs w:val="28"/>
        </w:rPr>
        <w:t xml:space="preserve"> </w:t>
      </w:r>
      <w:proofErr w:type="spellStart"/>
      <w:r w:rsidRPr="00306585">
        <w:rPr>
          <w:rFonts w:ascii="Times New Roman" w:hAnsi="Times New Roman" w:cs="Times New Roman"/>
          <w:sz w:val="28"/>
          <w:szCs w:val="28"/>
        </w:rPr>
        <w:t>runner</w:t>
      </w:r>
      <w:proofErr w:type="spellEnd"/>
      <w:r w:rsidRPr="00306585">
        <w:rPr>
          <w:rFonts w:ascii="Times New Roman" w:hAnsi="Times New Roman" w:cs="Times New Roman"/>
          <w:sz w:val="28"/>
          <w:szCs w:val="28"/>
        </w:rPr>
        <w:t xml:space="preserve">) </w:t>
      </w:r>
      <w:r w:rsidR="00A33F50">
        <w:rPr>
          <w:rFonts w:ascii="Times New Roman" w:hAnsi="Times New Roman" w:cs="Times New Roman"/>
          <w:sz w:val="28"/>
          <w:szCs w:val="28"/>
        </w:rPr>
        <w:t>‒</w:t>
      </w:r>
      <w:r w:rsidRPr="00306585">
        <w:rPr>
          <w:rFonts w:ascii="Times New Roman" w:hAnsi="Times New Roman" w:cs="Times New Roman"/>
          <w:sz w:val="28"/>
          <w:szCs w:val="28"/>
        </w:rPr>
        <w:t xml:space="preserve"> компонент, который управляет выполнением тестов и предоставляет пользователю результат. Исполнитель может использовать графический или текстовый </w:t>
      </w:r>
      <w:r w:rsidRPr="00306585">
        <w:rPr>
          <w:rFonts w:ascii="Times New Roman" w:hAnsi="Times New Roman" w:cs="Times New Roman"/>
          <w:sz w:val="28"/>
          <w:szCs w:val="28"/>
        </w:rPr>
        <w:lastRenderedPageBreak/>
        <w:t>интерфейс или возвращать специальное значение, которое сообщает о результатах выполнения тестов.</w:t>
      </w:r>
    </w:p>
    <w:p w14:paraId="2FD41AA2" w14:textId="7B31EE17" w:rsidR="009E2A92" w:rsidRPr="009E2A92" w:rsidRDefault="009E2A92" w:rsidP="009E2A92">
      <w:pPr>
        <w:spacing w:before="240" w:after="0" w:line="480" w:lineRule="auto"/>
        <w:ind w:right="424"/>
        <w:jc w:val="center"/>
        <w:rPr>
          <w:rFonts w:ascii="Times New Roman" w:hAnsi="Times New Roman" w:cs="Times New Roman"/>
          <w:sz w:val="28"/>
          <w:szCs w:val="28"/>
        </w:rPr>
      </w:pPr>
      <w:r w:rsidRPr="009E2A92">
        <w:rPr>
          <w:rFonts w:ascii="Times New Roman" w:hAnsi="Times New Roman" w:cs="Times New Roman"/>
          <w:sz w:val="28"/>
          <w:szCs w:val="28"/>
        </w:rPr>
        <w:t>1.4 Анализ аналогов прототипов</w:t>
      </w:r>
    </w:p>
    <w:p w14:paraId="7DFE453C" w14:textId="1FB8AFAA" w:rsidR="00C92A19" w:rsidRDefault="003000E1" w:rsidP="00306585">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sidR="00C92A19">
        <w:rPr>
          <w:rFonts w:ascii="Times New Roman" w:hAnsi="Times New Roman" w:cs="Times New Roman"/>
          <w:sz w:val="28"/>
          <w:szCs w:val="28"/>
        </w:rPr>
        <w:t>Разрабатываемый программный продукт не является уникальной разработкой на данный момент времени. Для анализа выбраны</w:t>
      </w:r>
      <w:r w:rsidR="00A60FC8" w:rsidRPr="00306585">
        <w:rPr>
          <w:rFonts w:ascii="Times New Roman" w:hAnsi="Times New Roman" w:cs="Times New Roman"/>
          <w:sz w:val="28"/>
          <w:szCs w:val="28"/>
        </w:rPr>
        <w:t>:</w:t>
      </w:r>
      <w:r w:rsidR="00C92A19">
        <w:rPr>
          <w:rFonts w:ascii="Times New Roman" w:hAnsi="Times New Roman" w:cs="Times New Roman"/>
          <w:sz w:val="28"/>
          <w:szCs w:val="28"/>
        </w:rPr>
        <w:t xml:space="preserve"> </w:t>
      </w:r>
      <w:proofErr w:type="spellStart"/>
      <w:r w:rsidR="00A60FC8">
        <w:rPr>
          <w:rFonts w:ascii="Times New Roman" w:hAnsi="Times New Roman" w:cs="Times New Roman"/>
          <w:sz w:val="28"/>
          <w:szCs w:val="28"/>
          <w:lang w:val="en-US"/>
        </w:rPr>
        <w:t>ebay</w:t>
      </w:r>
      <w:proofErr w:type="spellEnd"/>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lang w:val="en-US"/>
        </w:rPr>
        <w:t>amazon</w:t>
      </w:r>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rPr>
        <w:t xml:space="preserve">и </w:t>
      </w:r>
      <w:proofErr w:type="spellStart"/>
      <w:r w:rsidR="00A60FC8">
        <w:rPr>
          <w:rFonts w:ascii="Times New Roman" w:hAnsi="Times New Roman" w:cs="Times New Roman"/>
          <w:sz w:val="28"/>
          <w:szCs w:val="28"/>
          <w:lang w:val="en-US"/>
        </w:rPr>
        <w:t>aliexpress</w:t>
      </w:r>
      <w:proofErr w:type="spellEnd"/>
      <w:r w:rsidR="00A60FC8" w:rsidRPr="00306585">
        <w:rPr>
          <w:rFonts w:ascii="Times New Roman" w:hAnsi="Times New Roman" w:cs="Times New Roman"/>
          <w:sz w:val="28"/>
          <w:szCs w:val="28"/>
        </w:rPr>
        <w:t>.</w:t>
      </w:r>
    </w:p>
    <w:p w14:paraId="4F36BC36" w14:textId="53742C31" w:rsidR="00C92A19" w:rsidRDefault="007542BE" w:rsidP="00C92A19">
      <w:pPr>
        <w:spacing w:after="0" w:line="360" w:lineRule="auto"/>
        <w:ind w:right="425" w:firstLine="708"/>
        <w:jc w:val="both"/>
        <w:rPr>
          <w:rFonts w:ascii="Times New Roman" w:hAnsi="Times New Roman" w:cs="Times New Roman"/>
          <w:sz w:val="28"/>
          <w:szCs w:val="28"/>
        </w:rPr>
      </w:pPr>
      <w:proofErr w:type="spellStart"/>
      <w:ins w:id="144" w:author="Alex" w:date="2020-06-11T03:30:00Z">
        <w:r w:rsidRPr="007542BE">
          <w:rPr>
            <w:rFonts w:ascii="Times New Roman" w:hAnsi="Times New Roman" w:cs="Times New Roman"/>
            <w:sz w:val="28"/>
            <w:szCs w:val="28"/>
          </w:rPr>
          <w:t>eBay</w:t>
        </w:r>
        <w:proofErr w:type="spellEnd"/>
        <w:r w:rsidRPr="007542BE">
          <w:rPr>
            <w:rFonts w:ascii="Times New Roman" w:hAnsi="Times New Roman" w:cs="Times New Roman"/>
            <w:sz w:val="28"/>
            <w:szCs w:val="28"/>
          </w:rPr>
          <w:t xml:space="preserve"> </w:t>
        </w:r>
        <w:proofErr w:type="spellStart"/>
        <w:r w:rsidRPr="007542BE">
          <w:rPr>
            <w:rFonts w:ascii="Times New Roman" w:hAnsi="Times New Roman" w:cs="Times New Roman"/>
            <w:sz w:val="28"/>
            <w:szCs w:val="28"/>
          </w:rPr>
          <w:t>Inc</w:t>
        </w:r>
        <w:proofErr w:type="spellEnd"/>
        <w:r w:rsidRPr="007542BE">
          <w:rPr>
            <w:rFonts w:ascii="Times New Roman" w:hAnsi="Times New Roman" w:cs="Times New Roman"/>
            <w:sz w:val="28"/>
            <w:szCs w:val="28"/>
          </w:rPr>
          <w:t>. — американская компания, предоставляющая услуги в областях интернет-аукционов и интернет-магазинов.</w:t>
        </w:r>
      </w:ins>
      <w:del w:id="145" w:author="Alex" w:date="2020-06-11T03:30:00Z">
        <w:r w:rsidR="00C92A19" w:rsidDel="007542BE">
          <w:rPr>
            <w:rFonts w:ascii="Times New Roman" w:hAnsi="Times New Roman" w:cs="Times New Roman"/>
            <w:sz w:val="28"/>
            <w:szCs w:val="28"/>
          </w:rPr>
          <w:delText>Интернет-магазин</w:delText>
        </w:r>
      </w:del>
      <w:r w:rsidR="00C92A19">
        <w:rPr>
          <w:rFonts w:ascii="Times New Roman" w:hAnsi="Times New Roman" w:cs="Times New Roman"/>
          <w:sz w:val="28"/>
          <w:szCs w:val="28"/>
        </w:rPr>
        <w:t xml:space="preserve"> </w:t>
      </w:r>
      <w:proofErr w:type="spellStart"/>
      <w:ins w:id="146" w:author="Alex" w:date="2020-06-11T03:30:00Z">
        <w:r>
          <w:rPr>
            <w:rFonts w:ascii="Times New Roman" w:hAnsi="Times New Roman" w:cs="Times New Roman"/>
            <w:sz w:val="28"/>
            <w:szCs w:val="28"/>
            <w:lang w:val="en-US"/>
          </w:rPr>
          <w:t>E</w:t>
        </w:r>
      </w:ins>
      <w:del w:id="147" w:author="Alex" w:date="2020-06-11T03:30:00Z">
        <w:r w:rsidR="00C92A19" w:rsidDel="007542BE">
          <w:rPr>
            <w:rFonts w:ascii="Times New Roman" w:hAnsi="Times New Roman" w:cs="Times New Roman"/>
            <w:sz w:val="28"/>
            <w:szCs w:val="28"/>
            <w:lang w:val="en-US"/>
          </w:rPr>
          <w:delText>e</w:delText>
        </w:r>
      </w:del>
      <w:r w:rsidR="00C92A19">
        <w:rPr>
          <w:rFonts w:ascii="Times New Roman" w:hAnsi="Times New Roman" w:cs="Times New Roman"/>
          <w:sz w:val="28"/>
          <w:szCs w:val="28"/>
          <w:lang w:val="en-US"/>
        </w:rPr>
        <w:t>bay</w:t>
      </w:r>
      <w:proofErr w:type="spellEnd"/>
      <w:r w:rsidR="00C92A19" w:rsidRPr="00306585">
        <w:rPr>
          <w:rFonts w:ascii="Times New Roman" w:hAnsi="Times New Roman" w:cs="Times New Roman"/>
          <w:sz w:val="28"/>
          <w:szCs w:val="28"/>
        </w:rPr>
        <w:t xml:space="preserve"> </w:t>
      </w:r>
      <w:r w:rsidR="00A60FC8">
        <w:rPr>
          <w:rFonts w:ascii="Times New Roman" w:hAnsi="Times New Roman" w:cs="Times New Roman"/>
          <w:sz w:val="28"/>
          <w:szCs w:val="28"/>
        </w:rPr>
        <w:t>представляет собой магазин, на котором любой пользователь может зарегистрироваться как продавец и заниматься торговлей как новых товаров, так и бывшие в употреблении товары. На сайте много рекламы, большой функционал и интернет-магазин не узкоспециализирован, что может являться минус для большого количества пользователей, так как выбор очень велик.</w:t>
      </w:r>
    </w:p>
    <w:p w14:paraId="5B6486D5" w14:textId="1B6C5CF9" w:rsidR="00A60FC8" w:rsidRDefault="007542BE" w:rsidP="00C92A19">
      <w:pPr>
        <w:spacing w:after="0" w:line="360" w:lineRule="auto"/>
        <w:ind w:right="425" w:firstLine="708"/>
        <w:jc w:val="both"/>
        <w:rPr>
          <w:rFonts w:ascii="Times New Roman" w:hAnsi="Times New Roman" w:cs="Times New Roman"/>
          <w:sz w:val="28"/>
          <w:szCs w:val="28"/>
        </w:rPr>
      </w:pPr>
      <w:ins w:id="148" w:author="Alex" w:date="2020-06-11T03:30:00Z">
        <w:r w:rsidRPr="007542BE">
          <w:rPr>
            <w:rFonts w:ascii="Times New Roman" w:hAnsi="Times New Roman" w:cs="Times New Roman"/>
            <w:sz w:val="28"/>
            <w:szCs w:val="28"/>
            <w:lang w:val="en-US"/>
          </w:rPr>
          <w:t>Amazon</w:t>
        </w:r>
        <w:r w:rsidRPr="00312EA8">
          <w:rPr>
            <w:rFonts w:ascii="Times New Roman" w:hAnsi="Times New Roman" w:cs="Times New Roman"/>
            <w:sz w:val="28"/>
            <w:szCs w:val="28"/>
            <w:rPrChange w:id="149" w:author="Alex" w:date="2020-06-11T03:30:00Z">
              <w:rPr>
                <w:rFonts w:ascii="Times New Roman" w:hAnsi="Times New Roman" w:cs="Times New Roman"/>
                <w:sz w:val="28"/>
                <w:szCs w:val="28"/>
                <w:lang w:val="en-US"/>
              </w:rPr>
            </w:rPrChange>
          </w:rPr>
          <w:t xml:space="preserve"> — американская компания, крупнейшая в мире на рынках платформ электронной коммерции и публично-облачных вычислений по выручке и рыночной капитализации. </w:t>
        </w:r>
      </w:ins>
      <w:r w:rsidR="00A60FC8">
        <w:rPr>
          <w:rFonts w:ascii="Times New Roman" w:hAnsi="Times New Roman" w:cs="Times New Roman"/>
          <w:sz w:val="28"/>
          <w:szCs w:val="28"/>
          <w:lang w:val="en-US"/>
        </w:rPr>
        <w:t>Amazon</w:t>
      </w:r>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rPr>
        <w:t xml:space="preserve">занимается продажей новых товаров, но пользователи также могут зарегистрироваться как магазин и заниматься торговлей или предоставлением услуг в разных сферах жизни. Также как и на сайте </w:t>
      </w:r>
      <w:proofErr w:type="spellStart"/>
      <w:r w:rsidR="00A60FC8">
        <w:rPr>
          <w:rFonts w:ascii="Times New Roman" w:hAnsi="Times New Roman" w:cs="Times New Roman"/>
          <w:sz w:val="28"/>
          <w:szCs w:val="28"/>
          <w:lang w:val="en-US"/>
        </w:rPr>
        <w:t>ebay</w:t>
      </w:r>
      <w:proofErr w:type="spellEnd"/>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rPr>
        <w:t xml:space="preserve">здесь достаточно много рекламы, большой выбор. Главным отличием является что у пользователей, живущих в США намного больше преимуществ при покупке товаров на </w:t>
      </w:r>
      <w:r w:rsidR="00A60FC8">
        <w:rPr>
          <w:rFonts w:ascii="Times New Roman" w:hAnsi="Times New Roman" w:cs="Times New Roman"/>
          <w:sz w:val="28"/>
          <w:szCs w:val="28"/>
          <w:lang w:val="en-US"/>
        </w:rPr>
        <w:t>Amazon</w:t>
      </w:r>
      <w:r w:rsidR="00A60FC8" w:rsidRPr="00306585">
        <w:rPr>
          <w:rFonts w:ascii="Times New Roman" w:hAnsi="Times New Roman" w:cs="Times New Roman"/>
          <w:sz w:val="28"/>
          <w:szCs w:val="28"/>
        </w:rPr>
        <w:t>.</w:t>
      </w:r>
    </w:p>
    <w:p w14:paraId="72DB3789" w14:textId="0AC3D827" w:rsidR="00A60FC8" w:rsidRPr="00A60FC8" w:rsidRDefault="007542BE">
      <w:pPr>
        <w:spacing w:after="0" w:line="360" w:lineRule="auto"/>
        <w:ind w:right="425" w:firstLine="708"/>
        <w:jc w:val="both"/>
        <w:rPr>
          <w:rFonts w:ascii="Times New Roman" w:hAnsi="Times New Roman" w:cs="Times New Roman"/>
          <w:sz w:val="28"/>
          <w:szCs w:val="28"/>
        </w:rPr>
      </w:pPr>
      <w:ins w:id="150" w:author="Alex" w:date="2020-06-11T03:30:00Z">
        <w:r w:rsidRPr="007542BE">
          <w:rPr>
            <w:rFonts w:ascii="Times New Roman" w:hAnsi="Times New Roman" w:cs="Times New Roman"/>
            <w:sz w:val="28"/>
            <w:szCs w:val="28"/>
            <w:lang w:val="en-US"/>
          </w:rPr>
          <w:t>AliExpress</w:t>
        </w:r>
        <w:r w:rsidRPr="00312EA8">
          <w:rPr>
            <w:rFonts w:ascii="Times New Roman" w:hAnsi="Times New Roman" w:cs="Times New Roman"/>
            <w:sz w:val="28"/>
            <w:szCs w:val="28"/>
            <w:rPrChange w:id="151" w:author="Alex" w:date="2020-06-11T03:30:00Z">
              <w:rPr>
                <w:rFonts w:ascii="Times New Roman" w:hAnsi="Times New Roman" w:cs="Times New Roman"/>
                <w:sz w:val="28"/>
                <w:szCs w:val="28"/>
                <w:lang w:val="en-US"/>
              </w:rPr>
            </w:rPrChange>
          </w:rPr>
          <w:t xml:space="preserve"> — глобальная виртуальная торговая площадка, предоставляющая возможность покупать товары производителей из КНР, а также России, Европы, Турции и других стран. </w:t>
        </w:r>
      </w:ins>
      <w:proofErr w:type="spellStart"/>
      <w:r w:rsidR="00A60FC8">
        <w:rPr>
          <w:rFonts w:ascii="Times New Roman" w:hAnsi="Times New Roman" w:cs="Times New Roman"/>
          <w:sz w:val="28"/>
          <w:szCs w:val="28"/>
          <w:lang w:val="en-US"/>
        </w:rPr>
        <w:t>Aliexpress</w:t>
      </w:r>
      <w:proofErr w:type="spellEnd"/>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rPr>
        <w:t>в больше степени занимается продажей дешевых товаров не всегда приемлемого качества, очень много рекламы, слишком яркий дизайн веб-сайта</w:t>
      </w:r>
      <w:r w:rsidR="00A60FC8" w:rsidRPr="00306585">
        <w:rPr>
          <w:rFonts w:ascii="Times New Roman" w:hAnsi="Times New Roman" w:cs="Times New Roman"/>
          <w:sz w:val="28"/>
          <w:szCs w:val="28"/>
        </w:rPr>
        <w:t xml:space="preserve">. </w:t>
      </w:r>
      <w:r w:rsidR="00A60FC8">
        <w:rPr>
          <w:rFonts w:ascii="Times New Roman" w:hAnsi="Times New Roman" w:cs="Times New Roman"/>
          <w:sz w:val="28"/>
          <w:szCs w:val="28"/>
        </w:rPr>
        <w:t xml:space="preserve">Плюсом является быстрая доставка в Россию, низкая стоимость товаров, международная </w:t>
      </w:r>
      <w:commentRangeStart w:id="152"/>
      <w:r w:rsidR="00A60FC8">
        <w:rPr>
          <w:rFonts w:ascii="Times New Roman" w:hAnsi="Times New Roman" w:cs="Times New Roman"/>
          <w:sz w:val="28"/>
          <w:szCs w:val="28"/>
        </w:rPr>
        <w:t>доставка.</w:t>
      </w:r>
      <w:commentRangeEnd w:id="152"/>
      <w:r w:rsidR="00306585">
        <w:rPr>
          <w:rStyle w:val="aa"/>
        </w:rPr>
        <w:commentReference w:id="152"/>
      </w:r>
    </w:p>
    <w:p w14:paraId="316815EC" w14:textId="0B57F0E5" w:rsidR="003000E1" w:rsidRDefault="00C30BA6">
      <w:pPr>
        <w:rPr>
          <w:rFonts w:ascii="Times New Roman" w:hAnsi="Times New Roman" w:cs="Times New Roman"/>
          <w:sz w:val="28"/>
          <w:szCs w:val="28"/>
        </w:rPr>
      </w:pPr>
      <w:r>
        <w:rPr>
          <w:rFonts w:ascii="Times New Roman" w:hAnsi="Times New Roman" w:cs="Times New Roman"/>
          <w:sz w:val="28"/>
          <w:szCs w:val="28"/>
        </w:rPr>
        <w:br w:type="page"/>
      </w:r>
    </w:p>
    <w:p w14:paraId="141B6D87" w14:textId="77777777" w:rsidR="003000E1" w:rsidRPr="003000E1" w:rsidRDefault="003000E1" w:rsidP="00306585">
      <w:pPr>
        <w:spacing w:after="0" w:line="480" w:lineRule="auto"/>
        <w:jc w:val="center"/>
        <w:rPr>
          <w:rFonts w:ascii="Times New Roman" w:hAnsi="Times New Roman" w:cs="Times New Roman"/>
          <w:sz w:val="28"/>
          <w:szCs w:val="28"/>
        </w:rPr>
      </w:pPr>
      <w:r w:rsidRPr="003000E1">
        <w:rPr>
          <w:rFonts w:ascii="Times New Roman" w:hAnsi="Times New Roman" w:cs="Times New Roman"/>
          <w:sz w:val="28"/>
          <w:szCs w:val="28"/>
        </w:rPr>
        <w:lastRenderedPageBreak/>
        <w:t>2 ТЕХНОЛОГИЧЕСКИЙ РАЗДЕЛ</w:t>
      </w:r>
    </w:p>
    <w:p w14:paraId="717C5410" w14:textId="77777777" w:rsidR="00AC2A3D" w:rsidRDefault="003000E1" w:rsidP="00AC2A3D">
      <w:pPr>
        <w:spacing w:after="0" w:line="480" w:lineRule="auto"/>
        <w:jc w:val="center"/>
        <w:rPr>
          <w:rFonts w:ascii="Times New Roman" w:hAnsi="Times New Roman" w:cs="Times New Roman"/>
          <w:sz w:val="28"/>
          <w:szCs w:val="28"/>
        </w:rPr>
      </w:pPr>
      <w:r w:rsidRPr="003000E1">
        <w:rPr>
          <w:rFonts w:ascii="Times New Roman" w:hAnsi="Times New Roman" w:cs="Times New Roman"/>
          <w:sz w:val="28"/>
          <w:szCs w:val="28"/>
        </w:rPr>
        <w:t>2.1 Структура базы данных</w:t>
      </w:r>
    </w:p>
    <w:p w14:paraId="4EFAD71E" w14:textId="77777777" w:rsidR="00F43861" w:rsidRDefault="003000E1" w:rsidP="004648EE">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 xml:space="preserve">Основным элементом для реализации данного проекта является база данных. Для полноценной работы приложения производится ввод начальных данных, которыми в свою очередь являются </w:t>
      </w:r>
      <w:r w:rsidR="005E1B85">
        <w:rPr>
          <w:rFonts w:ascii="Times New Roman" w:hAnsi="Times New Roman" w:cs="Times New Roman"/>
          <w:sz w:val="28"/>
          <w:szCs w:val="28"/>
        </w:rPr>
        <w:t>сущности</w:t>
      </w:r>
      <w:r>
        <w:rPr>
          <w:rFonts w:ascii="Times New Roman" w:hAnsi="Times New Roman" w:cs="Times New Roman"/>
          <w:sz w:val="28"/>
          <w:szCs w:val="28"/>
        </w:rPr>
        <w:t xml:space="preserve">. </w:t>
      </w:r>
    </w:p>
    <w:p w14:paraId="76745827" w14:textId="77777777" w:rsidR="00F43861" w:rsidRPr="00F43861" w:rsidRDefault="00F43861" w:rsidP="00F43861">
      <w:pPr>
        <w:spacing w:after="0" w:line="360" w:lineRule="auto"/>
        <w:ind w:right="424" w:firstLine="708"/>
        <w:jc w:val="both"/>
        <w:rPr>
          <w:rFonts w:ascii="Times New Roman" w:hAnsi="Times New Roman" w:cs="Times New Roman"/>
          <w:sz w:val="28"/>
          <w:szCs w:val="28"/>
        </w:rPr>
      </w:pPr>
      <w:r w:rsidRPr="00F43861">
        <w:rPr>
          <w:rFonts w:ascii="Times New Roman" w:hAnsi="Times New Roman" w:cs="Times New Roman"/>
          <w:sz w:val="28"/>
          <w:szCs w:val="28"/>
        </w:rPr>
        <w:t>Сущность (таблица, отношение) ‒ это представление набора реальных или абстрактных объектов (людей, вещей, мест, событий, идей, комбинаций и так далее), которые можно выделить в одну группу, потому что они имеют одинаковые характеристики и могут принимать участие в похожих связях. Каждая сущность должна иметь наименование, выраженное существительным в единственном числе. Каждая сущность в модели изображается в виде прямоугольника с наименованием. Исходя из этого следует, что сущности представляют собой множество реальных или абстрактных вещей, которые имеют общие атрибуты или характеристики.</w:t>
      </w:r>
    </w:p>
    <w:p w14:paraId="6866B89E" w14:textId="77777777" w:rsidR="00F43861" w:rsidRPr="00F43861" w:rsidRDefault="00F43861" w:rsidP="00F43861">
      <w:pPr>
        <w:spacing w:after="0" w:line="360" w:lineRule="auto"/>
        <w:ind w:right="424" w:firstLine="708"/>
        <w:jc w:val="both"/>
        <w:rPr>
          <w:rFonts w:ascii="Times New Roman" w:hAnsi="Times New Roman" w:cs="Times New Roman"/>
          <w:sz w:val="28"/>
          <w:szCs w:val="28"/>
        </w:rPr>
      </w:pPr>
      <w:r w:rsidRPr="00F43861">
        <w:rPr>
          <w:rFonts w:ascii="Times New Roman" w:hAnsi="Times New Roman" w:cs="Times New Roman"/>
          <w:sz w:val="28"/>
          <w:szCs w:val="28"/>
        </w:rPr>
        <w:t>Связь ‒ это некоторая ассоциация между двумя сущностями. Одна сущность может быть связана с другой сущностью или сама с собою. Связи позволяют по одной сущности находить другие сущности, связанные с ней.</w:t>
      </w:r>
    </w:p>
    <w:p w14:paraId="47C56754" w14:textId="77777777" w:rsidR="00F43861" w:rsidRPr="00F43861" w:rsidRDefault="00F43861" w:rsidP="00F43861">
      <w:pPr>
        <w:spacing w:after="0" w:line="360" w:lineRule="auto"/>
        <w:ind w:right="424" w:firstLine="708"/>
        <w:jc w:val="both"/>
        <w:rPr>
          <w:rFonts w:ascii="Times New Roman" w:hAnsi="Times New Roman" w:cs="Times New Roman"/>
          <w:sz w:val="28"/>
          <w:szCs w:val="28"/>
        </w:rPr>
      </w:pPr>
      <w:r w:rsidRPr="00F43861">
        <w:rPr>
          <w:rFonts w:ascii="Times New Roman" w:hAnsi="Times New Roman" w:cs="Times New Roman"/>
          <w:sz w:val="28"/>
          <w:szCs w:val="28"/>
        </w:rPr>
        <w:t>Экземпляр сущности (запись, кортеж) ‒ это конкретный представитель данной сущности.</w:t>
      </w:r>
    </w:p>
    <w:p w14:paraId="209E468D" w14:textId="7B19EADD" w:rsidR="00F43861" w:rsidRDefault="00F43861" w:rsidP="00F43861">
      <w:pPr>
        <w:spacing w:after="0" w:line="360" w:lineRule="auto"/>
        <w:ind w:right="424" w:firstLine="708"/>
        <w:jc w:val="both"/>
        <w:rPr>
          <w:rFonts w:ascii="Times New Roman" w:hAnsi="Times New Roman" w:cs="Times New Roman"/>
          <w:sz w:val="28"/>
          <w:szCs w:val="28"/>
        </w:rPr>
      </w:pPr>
      <w:r w:rsidRPr="00F43861">
        <w:rPr>
          <w:rFonts w:ascii="Times New Roman" w:hAnsi="Times New Roman" w:cs="Times New Roman"/>
          <w:sz w:val="28"/>
          <w:szCs w:val="28"/>
        </w:rPr>
        <w:t>Атрибут сущности (поле, домен) ‒ это именованная характеристика, являющаяся некоторым свойством сущности.</w:t>
      </w:r>
    </w:p>
    <w:p w14:paraId="5D94B4A5" w14:textId="7F28456A" w:rsidR="005E1B85" w:rsidRDefault="003000E1" w:rsidP="004648EE">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Для разработки информационной системы использовались</w:t>
      </w:r>
      <w:r w:rsidR="005E1B85">
        <w:rPr>
          <w:rFonts w:ascii="Times New Roman" w:hAnsi="Times New Roman" w:cs="Times New Roman"/>
          <w:sz w:val="28"/>
          <w:szCs w:val="28"/>
        </w:rPr>
        <w:t xml:space="preserve"> сущно</w:t>
      </w:r>
      <w:r w:rsidR="00AB247B">
        <w:rPr>
          <w:rFonts w:ascii="Times New Roman" w:hAnsi="Times New Roman" w:cs="Times New Roman"/>
          <w:sz w:val="28"/>
          <w:szCs w:val="28"/>
        </w:rPr>
        <w:t xml:space="preserve">сти, представленные в таблице 1, </w:t>
      </w:r>
      <w:r>
        <w:rPr>
          <w:rFonts w:ascii="Times New Roman" w:hAnsi="Times New Roman" w:cs="Times New Roman"/>
          <w:sz w:val="28"/>
          <w:szCs w:val="28"/>
        </w:rPr>
        <w:t xml:space="preserve">и на их основе была построена </w:t>
      </w:r>
      <w:r>
        <w:rPr>
          <w:rFonts w:ascii="Times New Roman" w:hAnsi="Times New Roman" w:cs="Times New Roman"/>
          <w:sz w:val="28"/>
          <w:szCs w:val="28"/>
          <w:lang w:val="en-US"/>
        </w:rPr>
        <w:t>ER</w:t>
      </w:r>
      <w:r>
        <w:rPr>
          <w:rFonts w:ascii="Times New Roman" w:hAnsi="Times New Roman" w:cs="Times New Roman"/>
          <w:sz w:val="28"/>
          <w:szCs w:val="28"/>
        </w:rPr>
        <w:t>-</w:t>
      </w:r>
      <w:r w:rsidR="00F25E15">
        <w:rPr>
          <w:rFonts w:ascii="Times New Roman" w:hAnsi="Times New Roman" w:cs="Times New Roman"/>
          <w:sz w:val="28"/>
          <w:szCs w:val="28"/>
        </w:rPr>
        <w:t>диаграмма (</w:t>
      </w:r>
      <w:r w:rsidR="00F25E15">
        <w:rPr>
          <w:rFonts w:ascii="Times New Roman" w:hAnsi="Times New Roman" w:cs="Times New Roman"/>
          <w:sz w:val="28"/>
          <w:szCs w:val="28"/>
          <w:lang w:val="en-US"/>
        </w:rPr>
        <w:t>ERD</w:t>
      </w:r>
      <w:r w:rsidR="00F25E15" w:rsidRPr="00306585">
        <w:rPr>
          <w:rFonts w:ascii="Times New Roman" w:hAnsi="Times New Roman" w:cs="Times New Roman"/>
          <w:sz w:val="28"/>
          <w:szCs w:val="28"/>
        </w:rPr>
        <w:t>)</w:t>
      </w:r>
      <w:r w:rsidR="00B2436F">
        <w:rPr>
          <w:rFonts w:ascii="Times New Roman" w:hAnsi="Times New Roman" w:cs="Times New Roman"/>
          <w:sz w:val="28"/>
          <w:szCs w:val="28"/>
        </w:rPr>
        <w:t>, необходимая для отображения связей между сущностями в базе данных.</w:t>
      </w:r>
    </w:p>
    <w:p w14:paraId="2EE895C4" w14:textId="2BC65639" w:rsidR="00F43861" w:rsidRDefault="00F43861" w:rsidP="004648EE">
      <w:pPr>
        <w:spacing w:after="0" w:line="360" w:lineRule="auto"/>
        <w:ind w:right="424" w:firstLine="708"/>
        <w:jc w:val="both"/>
        <w:rPr>
          <w:rFonts w:ascii="Times New Roman" w:hAnsi="Times New Roman" w:cs="Times New Roman"/>
          <w:sz w:val="28"/>
          <w:szCs w:val="28"/>
        </w:rPr>
      </w:pPr>
    </w:p>
    <w:p w14:paraId="72E69043" w14:textId="12394617" w:rsidR="00F43861" w:rsidRDefault="00F43861" w:rsidP="004648EE">
      <w:pPr>
        <w:spacing w:after="0" w:line="360" w:lineRule="auto"/>
        <w:ind w:right="424" w:firstLine="708"/>
        <w:jc w:val="both"/>
        <w:rPr>
          <w:rFonts w:ascii="Times New Roman" w:hAnsi="Times New Roman" w:cs="Times New Roman"/>
          <w:sz w:val="28"/>
          <w:szCs w:val="28"/>
        </w:rPr>
      </w:pPr>
    </w:p>
    <w:p w14:paraId="3A429BA0" w14:textId="2859169A" w:rsidR="00F43861" w:rsidRDefault="00F43861" w:rsidP="004648EE">
      <w:pPr>
        <w:spacing w:after="0" w:line="360" w:lineRule="auto"/>
        <w:ind w:right="424" w:firstLine="708"/>
        <w:jc w:val="both"/>
        <w:rPr>
          <w:rFonts w:ascii="Times New Roman" w:hAnsi="Times New Roman" w:cs="Times New Roman"/>
          <w:sz w:val="28"/>
          <w:szCs w:val="28"/>
        </w:rPr>
      </w:pPr>
    </w:p>
    <w:p w14:paraId="7CC4E4BD" w14:textId="77777777" w:rsidR="00F43861" w:rsidRPr="00306585" w:rsidRDefault="00F43861" w:rsidP="004648EE">
      <w:pPr>
        <w:spacing w:after="0" w:line="360" w:lineRule="auto"/>
        <w:ind w:right="424" w:firstLine="708"/>
        <w:jc w:val="both"/>
        <w:rPr>
          <w:rFonts w:ascii="Times New Roman" w:hAnsi="Times New Roman" w:cs="Times New Roman"/>
          <w:sz w:val="28"/>
          <w:szCs w:val="28"/>
        </w:rPr>
      </w:pPr>
    </w:p>
    <w:p w14:paraId="28551077" w14:textId="77777777" w:rsidR="004648EE" w:rsidRPr="004648EE" w:rsidRDefault="004648EE">
      <w:pPr>
        <w:spacing w:before="240" w:after="0" w:line="360" w:lineRule="auto"/>
        <w:ind w:firstLine="708"/>
        <w:rPr>
          <w:rFonts w:ascii="Times New Roman" w:eastAsia="Times New Roman" w:hAnsi="Times New Roman" w:cs="Times New Roman"/>
          <w:sz w:val="28"/>
          <w:szCs w:val="28"/>
          <w:lang w:eastAsia="ru-RU"/>
        </w:rPr>
      </w:pPr>
      <w:r w:rsidRPr="004648EE">
        <w:rPr>
          <w:rFonts w:ascii="Times New Roman" w:eastAsia="Times New Roman" w:hAnsi="Times New Roman" w:cs="Times New Roman"/>
          <w:sz w:val="28"/>
          <w:szCs w:val="28"/>
          <w:lang w:eastAsia="ru-RU"/>
        </w:rPr>
        <w:lastRenderedPageBreak/>
        <w:t>Таблица 1 – Список сущностей веб-приложения</w:t>
      </w:r>
    </w:p>
    <w:tbl>
      <w:tblPr>
        <w:tblStyle w:val="1"/>
        <w:tblW w:w="0" w:type="auto"/>
        <w:tblInd w:w="-5" w:type="dxa"/>
        <w:tblLook w:val="04A0" w:firstRow="1" w:lastRow="0" w:firstColumn="1" w:lastColumn="0" w:noHBand="0" w:noVBand="1"/>
      </w:tblPr>
      <w:tblGrid>
        <w:gridCol w:w="2285"/>
        <w:gridCol w:w="6929"/>
      </w:tblGrid>
      <w:tr w:rsidR="00FB51F1" w:rsidRPr="004648EE" w14:paraId="0C0B1E6F" w14:textId="77777777" w:rsidTr="00FB51F1">
        <w:trPr>
          <w:trHeight w:val="414"/>
        </w:trPr>
        <w:tc>
          <w:tcPr>
            <w:tcW w:w="2285" w:type="dxa"/>
            <w:vAlign w:val="center"/>
          </w:tcPr>
          <w:p w14:paraId="626561FF" w14:textId="77777777" w:rsidR="004648EE" w:rsidRPr="004648EE" w:rsidRDefault="004648EE" w:rsidP="004648EE">
            <w:pPr>
              <w:spacing w:line="360" w:lineRule="auto"/>
              <w:jc w:val="center"/>
              <w:rPr>
                <w:sz w:val="28"/>
                <w:szCs w:val="28"/>
              </w:rPr>
            </w:pPr>
            <w:bookmarkStart w:id="153" w:name="_Hlk42704474"/>
            <w:r w:rsidRPr="004648EE">
              <w:rPr>
                <w:sz w:val="28"/>
                <w:szCs w:val="28"/>
              </w:rPr>
              <w:t>Наименование</w:t>
            </w:r>
          </w:p>
        </w:tc>
        <w:tc>
          <w:tcPr>
            <w:tcW w:w="6929" w:type="dxa"/>
            <w:vAlign w:val="center"/>
          </w:tcPr>
          <w:p w14:paraId="666D5963" w14:textId="77777777" w:rsidR="004648EE" w:rsidRPr="004648EE" w:rsidRDefault="004648EE" w:rsidP="004648EE">
            <w:pPr>
              <w:spacing w:line="360" w:lineRule="auto"/>
              <w:jc w:val="center"/>
              <w:rPr>
                <w:sz w:val="28"/>
                <w:szCs w:val="28"/>
              </w:rPr>
            </w:pPr>
            <w:r w:rsidRPr="004648EE">
              <w:rPr>
                <w:sz w:val="28"/>
                <w:szCs w:val="28"/>
              </w:rPr>
              <w:t>Описание сущности</w:t>
            </w:r>
          </w:p>
        </w:tc>
      </w:tr>
      <w:tr w:rsidR="00FB51F1" w:rsidRPr="004648EE" w14:paraId="33E268F9" w14:textId="77777777" w:rsidTr="00FB51F1">
        <w:trPr>
          <w:trHeight w:val="498"/>
        </w:trPr>
        <w:tc>
          <w:tcPr>
            <w:tcW w:w="2285" w:type="dxa"/>
            <w:vAlign w:val="center"/>
          </w:tcPr>
          <w:p w14:paraId="219B3848" w14:textId="77777777" w:rsidR="004648EE" w:rsidRPr="004648EE" w:rsidRDefault="004648EE" w:rsidP="004648EE">
            <w:pPr>
              <w:spacing w:line="360" w:lineRule="auto"/>
              <w:rPr>
                <w:sz w:val="28"/>
                <w:szCs w:val="28"/>
                <w:lang w:val="en-US"/>
              </w:rPr>
            </w:pPr>
            <w:r w:rsidRPr="004648EE">
              <w:rPr>
                <w:sz w:val="28"/>
                <w:szCs w:val="28"/>
                <w:lang w:val="en-US"/>
              </w:rPr>
              <w:t>clients</w:t>
            </w:r>
          </w:p>
        </w:tc>
        <w:tc>
          <w:tcPr>
            <w:tcW w:w="6929" w:type="dxa"/>
            <w:vAlign w:val="center"/>
          </w:tcPr>
          <w:p w14:paraId="5ACADF39" w14:textId="77777777" w:rsidR="004648EE" w:rsidRPr="004648EE" w:rsidRDefault="004648EE" w:rsidP="004648EE">
            <w:pPr>
              <w:spacing w:line="360" w:lineRule="auto"/>
              <w:rPr>
                <w:sz w:val="28"/>
                <w:szCs w:val="28"/>
              </w:rPr>
            </w:pPr>
            <w:r w:rsidRPr="004648EE">
              <w:rPr>
                <w:sz w:val="28"/>
                <w:szCs w:val="28"/>
              </w:rPr>
              <w:t>Содержит в себе информацию о клиентах</w:t>
            </w:r>
          </w:p>
        </w:tc>
      </w:tr>
      <w:tr w:rsidR="00FB51F1" w:rsidRPr="004648EE" w14:paraId="618C952F" w14:textId="77777777" w:rsidTr="00FB51F1">
        <w:trPr>
          <w:trHeight w:val="498"/>
        </w:trPr>
        <w:tc>
          <w:tcPr>
            <w:tcW w:w="2285" w:type="dxa"/>
            <w:vAlign w:val="center"/>
          </w:tcPr>
          <w:p w14:paraId="0FE1D514" w14:textId="77777777" w:rsidR="004648EE" w:rsidRPr="004648EE" w:rsidRDefault="004648EE" w:rsidP="004648EE">
            <w:pPr>
              <w:spacing w:line="360" w:lineRule="auto"/>
              <w:rPr>
                <w:sz w:val="28"/>
                <w:szCs w:val="28"/>
                <w:lang w:val="en-US"/>
              </w:rPr>
            </w:pPr>
            <w:r w:rsidRPr="004648EE">
              <w:rPr>
                <w:sz w:val="28"/>
                <w:szCs w:val="28"/>
                <w:lang w:val="en-US"/>
              </w:rPr>
              <w:t>orders</w:t>
            </w:r>
          </w:p>
        </w:tc>
        <w:tc>
          <w:tcPr>
            <w:tcW w:w="6929" w:type="dxa"/>
            <w:vAlign w:val="center"/>
          </w:tcPr>
          <w:p w14:paraId="65B811B7" w14:textId="77777777" w:rsidR="004648EE" w:rsidRPr="004648EE" w:rsidRDefault="004648EE" w:rsidP="004648EE">
            <w:pPr>
              <w:spacing w:line="360" w:lineRule="auto"/>
              <w:ind w:right="28"/>
              <w:rPr>
                <w:sz w:val="28"/>
                <w:szCs w:val="28"/>
              </w:rPr>
            </w:pPr>
            <w:r w:rsidRPr="004648EE">
              <w:rPr>
                <w:sz w:val="28"/>
                <w:szCs w:val="28"/>
              </w:rPr>
              <w:t>Содержит в себе информацию о заказах</w:t>
            </w:r>
          </w:p>
        </w:tc>
      </w:tr>
      <w:tr w:rsidR="00FB51F1" w:rsidRPr="004648EE" w14:paraId="2F5727DA" w14:textId="77777777" w:rsidTr="00FB51F1">
        <w:trPr>
          <w:trHeight w:val="482"/>
        </w:trPr>
        <w:tc>
          <w:tcPr>
            <w:tcW w:w="2285" w:type="dxa"/>
            <w:vAlign w:val="center"/>
          </w:tcPr>
          <w:p w14:paraId="69442801" w14:textId="77777777" w:rsidR="004648EE" w:rsidRPr="004648EE" w:rsidRDefault="004648EE" w:rsidP="004648EE">
            <w:pPr>
              <w:spacing w:line="360" w:lineRule="auto"/>
              <w:rPr>
                <w:sz w:val="28"/>
                <w:szCs w:val="28"/>
                <w:lang w:val="en-US"/>
              </w:rPr>
            </w:pPr>
            <w:r w:rsidRPr="004648EE">
              <w:rPr>
                <w:sz w:val="28"/>
                <w:szCs w:val="28"/>
                <w:lang w:val="en-US"/>
              </w:rPr>
              <w:t>products</w:t>
            </w:r>
          </w:p>
        </w:tc>
        <w:tc>
          <w:tcPr>
            <w:tcW w:w="6929" w:type="dxa"/>
            <w:vAlign w:val="center"/>
          </w:tcPr>
          <w:p w14:paraId="76BF98D5" w14:textId="77777777" w:rsidR="004648EE" w:rsidRPr="004648EE" w:rsidRDefault="004648EE" w:rsidP="004648EE">
            <w:pPr>
              <w:spacing w:line="360" w:lineRule="auto"/>
              <w:rPr>
                <w:sz w:val="28"/>
                <w:szCs w:val="28"/>
              </w:rPr>
            </w:pPr>
            <w:r w:rsidRPr="004648EE">
              <w:rPr>
                <w:sz w:val="28"/>
                <w:szCs w:val="28"/>
              </w:rPr>
              <w:t>Содержит в себе информацию о товарах</w:t>
            </w:r>
          </w:p>
        </w:tc>
      </w:tr>
      <w:tr w:rsidR="00FB51F1" w:rsidRPr="004648EE" w14:paraId="627A3111" w14:textId="77777777" w:rsidTr="00FB51F1">
        <w:trPr>
          <w:trHeight w:val="498"/>
        </w:trPr>
        <w:tc>
          <w:tcPr>
            <w:tcW w:w="2285" w:type="dxa"/>
            <w:vAlign w:val="center"/>
          </w:tcPr>
          <w:p w14:paraId="3DA0B56E" w14:textId="77777777" w:rsidR="004648EE" w:rsidRPr="004648EE" w:rsidRDefault="004648EE" w:rsidP="004648EE">
            <w:pPr>
              <w:spacing w:line="360" w:lineRule="auto"/>
              <w:rPr>
                <w:sz w:val="28"/>
                <w:szCs w:val="28"/>
                <w:lang w:val="en-US"/>
              </w:rPr>
            </w:pPr>
            <w:proofErr w:type="spellStart"/>
            <w:r w:rsidRPr="004648EE">
              <w:rPr>
                <w:sz w:val="28"/>
                <w:szCs w:val="28"/>
                <w:lang w:val="en-US"/>
              </w:rPr>
              <w:t>orders_items</w:t>
            </w:r>
            <w:proofErr w:type="spellEnd"/>
          </w:p>
        </w:tc>
        <w:tc>
          <w:tcPr>
            <w:tcW w:w="6929" w:type="dxa"/>
            <w:vAlign w:val="center"/>
          </w:tcPr>
          <w:p w14:paraId="595D11A1" w14:textId="77777777" w:rsidR="004648EE" w:rsidRPr="004648EE" w:rsidRDefault="004648EE" w:rsidP="004648EE">
            <w:pPr>
              <w:spacing w:line="360" w:lineRule="auto"/>
              <w:rPr>
                <w:sz w:val="28"/>
                <w:szCs w:val="28"/>
              </w:rPr>
            </w:pPr>
            <w:r w:rsidRPr="004648EE">
              <w:rPr>
                <w:sz w:val="28"/>
                <w:szCs w:val="28"/>
              </w:rPr>
              <w:t>Содержит в себе информацию о заказанных товарах</w:t>
            </w:r>
          </w:p>
        </w:tc>
      </w:tr>
      <w:tr w:rsidR="00FB51F1" w:rsidRPr="004648EE" w14:paraId="38465A9A" w14:textId="77777777" w:rsidTr="00FB51F1">
        <w:trPr>
          <w:trHeight w:val="498"/>
        </w:trPr>
        <w:tc>
          <w:tcPr>
            <w:tcW w:w="2285" w:type="dxa"/>
            <w:vAlign w:val="center"/>
          </w:tcPr>
          <w:p w14:paraId="04B94261" w14:textId="77777777" w:rsidR="004648EE" w:rsidRPr="004648EE" w:rsidRDefault="004648EE" w:rsidP="004648EE">
            <w:pPr>
              <w:spacing w:line="360" w:lineRule="auto"/>
              <w:rPr>
                <w:sz w:val="28"/>
                <w:szCs w:val="28"/>
                <w:lang w:val="en-US"/>
              </w:rPr>
            </w:pPr>
            <w:r w:rsidRPr="004648EE">
              <w:rPr>
                <w:sz w:val="28"/>
                <w:szCs w:val="28"/>
                <w:lang w:val="en-US"/>
              </w:rPr>
              <w:t>categories</w:t>
            </w:r>
          </w:p>
        </w:tc>
        <w:tc>
          <w:tcPr>
            <w:tcW w:w="6929" w:type="dxa"/>
            <w:vAlign w:val="center"/>
          </w:tcPr>
          <w:p w14:paraId="5234379D" w14:textId="77777777" w:rsidR="004648EE" w:rsidRPr="004648EE" w:rsidRDefault="004648EE" w:rsidP="004648EE">
            <w:pPr>
              <w:spacing w:line="360" w:lineRule="auto"/>
              <w:rPr>
                <w:sz w:val="28"/>
                <w:szCs w:val="28"/>
              </w:rPr>
            </w:pPr>
            <w:r w:rsidRPr="004648EE">
              <w:rPr>
                <w:sz w:val="28"/>
                <w:szCs w:val="28"/>
              </w:rPr>
              <w:t>Содержит в себе информацию о категориях товаров</w:t>
            </w:r>
          </w:p>
        </w:tc>
      </w:tr>
      <w:tr w:rsidR="00FB51F1" w:rsidRPr="004648EE" w14:paraId="68E2B387" w14:textId="77777777" w:rsidTr="00FB51F1">
        <w:trPr>
          <w:trHeight w:val="498"/>
        </w:trPr>
        <w:tc>
          <w:tcPr>
            <w:tcW w:w="2285" w:type="dxa"/>
            <w:vAlign w:val="center"/>
          </w:tcPr>
          <w:p w14:paraId="7E0E943E" w14:textId="77777777" w:rsidR="004648EE" w:rsidRPr="004648EE" w:rsidRDefault="004648EE" w:rsidP="004648EE">
            <w:pPr>
              <w:spacing w:line="360" w:lineRule="auto"/>
              <w:rPr>
                <w:sz w:val="28"/>
                <w:szCs w:val="28"/>
                <w:lang w:val="en-US"/>
              </w:rPr>
            </w:pPr>
            <w:r w:rsidRPr="004648EE">
              <w:rPr>
                <w:sz w:val="28"/>
                <w:szCs w:val="28"/>
                <w:lang w:val="en-US"/>
              </w:rPr>
              <w:t>statuses</w:t>
            </w:r>
          </w:p>
        </w:tc>
        <w:tc>
          <w:tcPr>
            <w:tcW w:w="6929" w:type="dxa"/>
            <w:vAlign w:val="center"/>
          </w:tcPr>
          <w:p w14:paraId="105A079C" w14:textId="77777777" w:rsidR="004648EE" w:rsidRPr="004648EE" w:rsidRDefault="004648EE" w:rsidP="004648EE">
            <w:pPr>
              <w:spacing w:line="360" w:lineRule="auto"/>
              <w:rPr>
                <w:sz w:val="28"/>
                <w:szCs w:val="28"/>
              </w:rPr>
            </w:pPr>
            <w:r w:rsidRPr="004648EE">
              <w:rPr>
                <w:sz w:val="28"/>
                <w:szCs w:val="28"/>
              </w:rPr>
              <w:t>Содержит в себе информацию о статусах заказов</w:t>
            </w:r>
          </w:p>
        </w:tc>
      </w:tr>
      <w:tr w:rsidR="00FB51F1" w:rsidRPr="004648EE" w14:paraId="64573E7E" w14:textId="77777777" w:rsidTr="00FB51F1">
        <w:trPr>
          <w:trHeight w:val="498"/>
        </w:trPr>
        <w:tc>
          <w:tcPr>
            <w:tcW w:w="2285" w:type="dxa"/>
            <w:vAlign w:val="center"/>
          </w:tcPr>
          <w:p w14:paraId="5C0E234C" w14:textId="77777777" w:rsidR="004648EE" w:rsidRPr="004648EE" w:rsidRDefault="004648EE" w:rsidP="004648EE">
            <w:pPr>
              <w:spacing w:line="360" w:lineRule="auto"/>
              <w:rPr>
                <w:sz w:val="28"/>
                <w:szCs w:val="28"/>
                <w:lang w:val="en-US"/>
              </w:rPr>
            </w:pPr>
            <w:r w:rsidRPr="004648EE">
              <w:rPr>
                <w:sz w:val="28"/>
                <w:szCs w:val="28"/>
                <w:lang w:val="en-US"/>
              </w:rPr>
              <w:t>admins</w:t>
            </w:r>
          </w:p>
        </w:tc>
        <w:tc>
          <w:tcPr>
            <w:tcW w:w="6929" w:type="dxa"/>
            <w:vAlign w:val="center"/>
          </w:tcPr>
          <w:p w14:paraId="256D11F9" w14:textId="77777777" w:rsidR="004648EE" w:rsidRPr="004648EE" w:rsidRDefault="004648EE" w:rsidP="004648EE">
            <w:pPr>
              <w:spacing w:line="360" w:lineRule="auto"/>
              <w:rPr>
                <w:sz w:val="28"/>
                <w:szCs w:val="28"/>
              </w:rPr>
            </w:pPr>
            <w:r w:rsidRPr="004648EE">
              <w:rPr>
                <w:sz w:val="28"/>
                <w:szCs w:val="28"/>
              </w:rPr>
              <w:t>Содержит в себе информацию об администраторах</w:t>
            </w:r>
          </w:p>
        </w:tc>
      </w:tr>
      <w:tr w:rsidR="00FB51F1" w:rsidRPr="004648EE" w14:paraId="744E5E38" w14:textId="77777777" w:rsidTr="00FB51F1">
        <w:trPr>
          <w:trHeight w:val="498"/>
        </w:trPr>
        <w:tc>
          <w:tcPr>
            <w:tcW w:w="2285" w:type="dxa"/>
            <w:vAlign w:val="center"/>
          </w:tcPr>
          <w:p w14:paraId="62D52893" w14:textId="751AD0F1" w:rsidR="00FB51F1" w:rsidRPr="00FB51F1" w:rsidRDefault="00FB51F1" w:rsidP="004648EE">
            <w:pPr>
              <w:spacing w:line="360" w:lineRule="auto"/>
              <w:rPr>
                <w:sz w:val="28"/>
                <w:szCs w:val="28"/>
                <w:lang w:val="en-US"/>
              </w:rPr>
            </w:pPr>
            <w:r>
              <w:rPr>
                <w:sz w:val="28"/>
                <w:szCs w:val="28"/>
                <w:lang w:val="en-US"/>
              </w:rPr>
              <w:t>business</w:t>
            </w:r>
          </w:p>
        </w:tc>
        <w:tc>
          <w:tcPr>
            <w:tcW w:w="6929" w:type="dxa"/>
            <w:vAlign w:val="center"/>
          </w:tcPr>
          <w:p w14:paraId="26826AF7" w14:textId="0FEDB01F" w:rsidR="00FB51F1" w:rsidRPr="00FB51F1" w:rsidRDefault="00FB51F1" w:rsidP="004648EE">
            <w:pPr>
              <w:spacing w:line="360" w:lineRule="auto"/>
              <w:rPr>
                <w:sz w:val="28"/>
                <w:szCs w:val="28"/>
              </w:rPr>
            </w:pPr>
            <w:r>
              <w:rPr>
                <w:sz w:val="28"/>
                <w:szCs w:val="28"/>
              </w:rPr>
              <w:t>Содержит в себе информацию о компании</w:t>
            </w:r>
          </w:p>
        </w:tc>
      </w:tr>
      <w:tr w:rsidR="001E7FD0" w:rsidRPr="004648EE" w14:paraId="2A75158A" w14:textId="77777777" w:rsidTr="00FB51F1">
        <w:trPr>
          <w:trHeight w:val="498"/>
        </w:trPr>
        <w:tc>
          <w:tcPr>
            <w:tcW w:w="2285" w:type="dxa"/>
            <w:vAlign w:val="center"/>
          </w:tcPr>
          <w:p w14:paraId="21BE74D1" w14:textId="251C15F8" w:rsidR="001E7FD0" w:rsidRDefault="001E7FD0" w:rsidP="004648EE">
            <w:pPr>
              <w:spacing w:line="360" w:lineRule="auto"/>
              <w:rPr>
                <w:sz w:val="28"/>
                <w:szCs w:val="28"/>
                <w:lang w:val="en-US"/>
              </w:rPr>
            </w:pPr>
            <w:r>
              <w:rPr>
                <w:sz w:val="28"/>
                <w:szCs w:val="28"/>
                <w:lang w:val="en-US"/>
              </w:rPr>
              <w:t>countries</w:t>
            </w:r>
          </w:p>
        </w:tc>
        <w:tc>
          <w:tcPr>
            <w:tcW w:w="6929" w:type="dxa"/>
            <w:vAlign w:val="center"/>
          </w:tcPr>
          <w:p w14:paraId="229432FF" w14:textId="406B7D56" w:rsidR="001E7FD0" w:rsidRDefault="001E7FD0" w:rsidP="004648EE">
            <w:pPr>
              <w:spacing w:line="360" w:lineRule="auto"/>
              <w:rPr>
                <w:sz w:val="28"/>
                <w:szCs w:val="28"/>
              </w:rPr>
            </w:pPr>
            <w:r>
              <w:rPr>
                <w:sz w:val="28"/>
                <w:szCs w:val="28"/>
              </w:rPr>
              <w:t>Содержит в себе информацию о странах</w:t>
            </w:r>
          </w:p>
        </w:tc>
      </w:tr>
      <w:tr w:rsidR="00FB51F1" w:rsidRPr="004648EE" w14:paraId="3DDB86FC" w14:textId="77777777" w:rsidTr="00FB51F1">
        <w:trPr>
          <w:trHeight w:val="498"/>
        </w:trPr>
        <w:tc>
          <w:tcPr>
            <w:tcW w:w="2285" w:type="dxa"/>
            <w:vAlign w:val="center"/>
          </w:tcPr>
          <w:p w14:paraId="74EF572B" w14:textId="587D5F00" w:rsidR="00FB51F1" w:rsidRDefault="00FB51F1" w:rsidP="004648EE">
            <w:pPr>
              <w:spacing w:line="360" w:lineRule="auto"/>
              <w:rPr>
                <w:sz w:val="28"/>
                <w:szCs w:val="28"/>
                <w:lang w:val="en-US"/>
              </w:rPr>
            </w:pPr>
            <w:r>
              <w:rPr>
                <w:sz w:val="28"/>
                <w:szCs w:val="28"/>
                <w:lang w:val="en-US"/>
              </w:rPr>
              <w:t>zones</w:t>
            </w:r>
          </w:p>
        </w:tc>
        <w:tc>
          <w:tcPr>
            <w:tcW w:w="6929" w:type="dxa"/>
            <w:vAlign w:val="center"/>
          </w:tcPr>
          <w:p w14:paraId="1CEFFD77" w14:textId="0F7E4100" w:rsidR="00FB51F1" w:rsidRPr="00FB51F1" w:rsidRDefault="00FB51F1" w:rsidP="004648EE">
            <w:pPr>
              <w:spacing w:line="360" w:lineRule="auto"/>
              <w:rPr>
                <w:sz w:val="28"/>
                <w:szCs w:val="28"/>
              </w:rPr>
            </w:pPr>
            <w:r>
              <w:rPr>
                <w:sz w:val="28"/>
                <w:szCs w:val="28"/>
              </w:rPr>
              <w:t>Содержит в себе информацию о зонах доставки</w:t>
            </w:r>
          </w:p>
        </w:tc>
      </w:tr>
      <w:tr w:rsidR="00FB51F1" w:rsidRPr="004648EE" w14:paraId="6DE25CF8" w14:textId="77777777" w:rsidTr="00FB51F1">
        <w:trPr>
          <w:trHeight w:val="498"/>
        </w:trPr>
        <w:tc>
          <w:tcPr>
            <w:tcW w:w="2285" w:type="dxa"/>
            <w:vAlign w:val="center"/>
          </w:tcPr>
          <w:p w14:paraId="71852450" w14:textId="10523E5E" w:rsidR="00FB51F1" w:rsidRPr="00FB51F1" w:rsidRDefault="00FB51F1" w:rsidP="004648EE">
            <w:pPr>
              <w:spacing w:line="360" w:lineRule="auto"/>
              <w:rPr>
                <w:sz w:val="28"/>
                <w:szCs w:val="28"/>
                <w:lang w:val="en-US"/>
              </w:rPr>
            </w:pPr>
            <w:proofErr w:type="spellStart"/>
            <w:r>
              <w:rPr>
                <w:sz w:val="28"/>
                <w:szCs w:val="28"/>
                <w:lang w:val="en-US"/>
              </w:rPr>
              <w:t>zones_post_codes</w:t>
            </w:r>
            <w:proofErr w:type="spellEnd"/>
          </w:p>
        </w:tc>
        <w:tc>
          <w:tcPr>
            <w:tcW w:w="6929" w:type="dxa"/>
            <w:vAlign w:val="center"/>
          </w:tcPr>
          <w:p w14:paraId="1BCEF6E5" w14:textId="23D309A0" w:rsidR="00FB51F1" w:rsidRPr="00FB51F1" w:rsidRDefault="00FB51F1" w:rsidP="004648EE">
            <w:pPr>
              <w:spacing w:line="360" w:lineRule="auto"/>
              <w:rPr>
                <w:sz w:val="28"/>
                <w:szCs w:val="28"/>
              </w:rPr>
            </w:pPr>
            <w:r>
              <w:rPr>
                <w:sz w:val="28"/>
                <w:szCs w:val="28"/>
              </w:rPr>
              <w:t>Содержит в себе информацию о почтовых индексах</w:t>
            </w:r>
          </w:p>
        </w:tc>
      </w:tr>
      <w:tr w:rsidR="00FB51F1" w:rsidRPr="004648EE" w14:paraId="6AD80399" w14:textId="77777777" w:rsidTr="00FB51F1">
        <w:trPr>
          <w:trHeight w:val="498"/>
        </w:trPr>
        <w:tc>
          <w:tcPr>
            <w:tcW w:w="2285" w:type="dxa"/>
            <w:vAlign w:val="center"/>
          </w:tcPr>
          <w:p w14:paraId="34536B89" w14:textId="4FC4BF86" w:rsidR="00FB51F1" w:rsidRPr="00FB51F1" w:rsidRDefault="00FB51F1" w:rsidP="004648EE">
            <w:pPr>
              <w:spacing w:line="360" w:lineRule="auto"/>
              <w:rPr>
                <w:sz w:val="28"/>
                <w:szCs w:val="28"/>
                <w:lang w:val="en-US"/>
              </w:rPr>
            </w:pPr>
            <w:r>
              <w:rPr>
                <w:sz w:val="28"/>
                <w:szCs w:val="28"/>
                <w:lang w:val="en-US"/>
              </w:rPr>
              <w:t>shipping</w:t>
            </w:r>
          </w:p>
        </w:tc>
        <w:tc>
          <w:tcPr>
            <w:tcW w:w="6929" w:type="dxa"/>
            <w:vAlign w:val="center"/>
          </w:tcPr>
          <w:p w14:paraId="7F513E82" w14:textId="4CDDC68D" w:rsidR="00FB51F1" w:rsidRPr="004648EE" w:rsidRDefault="00FB51F1" w:rsidP="004648EE">
            <w:pPr>
              <w:spacing w:line="360" w:lineRule="auto"/>
              <w:rPr>
                <w:sz w:val="28"/>
                <w:szCs w:val="28"/>
              </w:rPr>
            </w:pPr>
            <w:r>
              <w:rPr>
                <w:sz w:val="28"/>
                <w:szCs w:val="28"/>
              </w:rPr>
              <w:t>Содержит в себе информацию о стоимости доставки</w:t>
            </w:r>
          </w:p>
        </w:tc>
      </w:tr>
      <w:tr w:rsidR="00FB51F1" w:rsidRPr="004648EE" w14:paraId="65CAEBE2" w14:textId="77777777" w:rsidTr="00FB51F1">
        <w:trPr>
          <w:trHeight w:val="498"/>
        </w:trPr>
        <w:tc>
          <w:tcPr>
            <w:tcW w:w="2285" w:type="dxa"/>
            <w:vAlign w:val="center"/>
          </w:tcPr>
          <w:p w14:paraId="14ACC672" w14:textId="59CDACE1" w:rsidR="00FB51F1" w:rsidRPr="00FB51F1" w:rsidRDefault="00FB51F1" w:rsidP="004648EE">
            <w:pPr>
              <w:spacing w:line="360" w:lineRule="auto"/>
              <w:rPr>
                <w:sz w:val="28"/>
                <w:szCs w:val="28"/>
                <w:lang w:val="en-US"/>
              </w:rPr>
            </w:pPr>
            <w:proofErr w:type="spellStart"/>
            <w:r>
              <w:rPr>
                <w:sz w:val="28"/>
                <w:szCs w:val="28"/>
                <w:lang w:val="en-US"/>
              </w:rPr>
              <w:t>shipping_type</w:t>
            </w:r>
            <w:proofErr w:type="spellEnd"/>
          </w:p>
        </w:tc>
        <w:tc>
          <w:tcPr>
            <w:tcW w:w="6929" w:type="dxa"/>
            <w:vAlign w:val="center"/>
          </w:tcPr>
          <w:p w14:paraId="4345BF5B" w14:textId="170E8450" w:rsidR="00FB51F1" w:rsidRPr="004648EE" w:rsidRDefault="00FB51F1" w:rsidP="004648EE">
            <w:pPr>
              <w:spacing w:line="360" w:lineRule="auto"/>
              <w:rPr>
                <w:sz w:val="28"/>
                <w:szCs w:val="28"/>
              </w:rPr>
            </w:pPr>
            <w:r>
              <w:rPr>
                <w:sz w:val="28"/>
                <w:szCs w:val="28"/>
              </w:rPr>
              <w:t>Содержит в себе информацию о типах доставки</w:t>
            </w:r>
          </w:p>
        </w:tc>
      </w:tr>
    </w:tbl>
    <w:bookmarkEnd w:id="153"/>
    <w:p w14:paraId="5F2290B2" w14:textId="7356670B" w:rsidR="00023234" w:rsidRPr="00306585" w:rsidRDefault="00023234">
      <w:pPr>
        <w:spacing w:before="240" w:after="0" w:line="360" w:lineRule="auto"/>
        <w:ind w:right="424" w:firstLine="708"/>
        <w:jc w:val="both"/>
        <w:rPr>
          <w:rFonts w:ascii="Times New Roman" w:hAnsi="Times New Roman" w:cs="Times New Roman"/>
          <w:sz w:val="28"/>
          <w:szCs w:val="28"/>
        </w:rPr>
      </w:pPr>
      <w:r w:rsidRPr="00023234">
        <w:rPr>
          <w:rFonts w:ascii="Times New Roman" w:hAnsi="Times New Roman" w:cs="Times New Roman"/>
          <w:sz w:val="28"/>
          <w:szCs w:val="28"/>
          <w:lang w:val="en-US"/>
        </w:rPr>
        <w:t>ER</w:t>
      </w:r>
      <w:r w:rsidRPr="00306585">
        <w:rPr>
          <w:rFonts w:ascii="Times New Roman" w:hAnsi="Times New Roman" w:cs="Times New Roman"/>
          <w:sz w:val="28"/>
          <w:szCs w:val="28"/>
        </w:rPr>
        <w:t>-модель позволя</w:t>
      </w:r>
      <w:r w:rsidR="00F43861">
        <w:rPr>
          <w:rFonts w:ascii="Times New Roman" w:hAnsi="Times New Roman" w:cs="Times New Roman"/>
          <w:sz w:val="28"/>
          <w:szCs w:val="28"/>
        </w:rPr>
        <w:t>ет</w:t>
      </w:r>
      <w:r w:rsidRPr="00306585">
        <w:rPr>
          <w:rFonts w:ascii="Times New Roman" w:hAnsi="Times New Roman" w:cs="Times New Roman"/>
          <w:sz w:val="28"/>
          <w:szCs w:val="28"/>
        </w:rPr>
        <w:t xml:space="preserve"> описывать концептуальные схемы предметной области, используется при высокоуровневом проектировании баз данных. С помощью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 xml:space="preserve">-модели можно выделить ключевые сущности и обозначить связи, которые могут устанавливаться между этими сущностями. </w:t>
      </w:r>
    </w:p>
    <w:p w14:paraId="7A114F2F" w14:textId="564619EF" w:rsidR="001E7FD0" w:rsidRDefault="00023234" w:rsidP="00F25E15">
      <w:pPr>
        <w:spacing w:after="0" w:line="360" w:lineRule="auto"/>
        <w:ind w:right="424" w:firstLine="708"/>
        <w:jc w:val="both"/>
        <w:rPr>
          <w:rFonts w:ascii="Times New Roman" w:hAnsi="Times New Roman" w:cs="Times New Roman"/>
          <w:sz w:val="28"/>
          <w:szCs w:val="28"/>
        </w:rPr>
      </w:pPr>
      <w:r w:rsidRPr="00306585">
        <w:rPr>
          <w:rFonts w:ascii="Times New Roman" w:hAnsi="Times New Roman" w:cs="Times New Roman"/>
          <w:sz w:val="28"/>
          <w:szCs w:val="28"/>
        </w:rPr>
        <w:t xml:space="preserve">Во время проектирования баз данных происходит преобразование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 xml:space="preserve">-модели в конкретную схему базы данных на основе выбранной модели данных (реляционной, объектной, сетевой или других).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 xml:space="preserve">-модель представляет собой формальную конструкцию, которая сама по себе не предписывает никаких графических средств её визуализации. В качестве стандартной графической нотации, с помощью которой можно визуализировать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-модель, была предложена диаграмма сущность-связь</w:t>
      </w:r>
      <w:r w:rsidR="00F25E15" w:rsidRPr="00306585">
        <w:rPr>
          <w:rFonts w:ascii="Times New Roman" w:hAnsi="Times New Roman" w:cs="Times New Roman"/>
          <w:sz w:val="28"/>
          <w:szCs w:val="28"/>
        </w:rPr>
        <w:t xml:space="preserve"> -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-диаграмма</w:t>
      </w:r>
      <w:r w:rsidR="00F25E15" w:rsidRPr="00306585">
        <w:rPr>
          <w:rFonts w:ascii="Times New Roman" w:hAnsi="Times New Roman" w:cs="Times New Roman"/>
          <w:sz w:val="28"/>
          <w:szCs w:val="28"/>
        </w:rPr>
        <w:t xml:space="preserve">, </w:t>
      </w:r>
      <w:r w:rsidR="00F25E15">
        <w:rPr>
          <w:rFonts w:ascii="Times New Roman" w:hAnsi="Times New Roman" w:cs="Times New Roman"/>
          <w:sz w:val="28"/>
          <w:szCs w:val="28"/>
        </w:rPr>
        <w:t>представленная на рисунке 1</w:t>
      </w:r>
      <w:r w:rsidRPr="00306585">
        <w:rPr>
          <w:rFonts w:ascii="Times New Roman" w:hAnsi="Times New Roman" w:cs="Times New Roman"/>
          <w:sz w:val="28"/>
          <w:szCs w:val="28"/>
        </w:rPr>
        <w:t xml:space="preserve">. Понятия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 xml:space="preserve">-модель и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 xml:space="preserve">-диаграмма часто ошибочно не различают, хотя для визуализации </w:t>
      </w:r>
      <w:r w:rsidRPr="00023234">
        <w:rPr>
          <w:rFonts w:ascii="Times New Roman" w:hAnsi="Times New Roman" w:cs="Times New Roman"/>
          <w:sz w:val="28"/>
          <w:szCs w:val="28"/>
          <w:lang w:val="en-US"/>
        </w:rPr>
        <w:t>ER</w:t>
      </w:r>
      <w:r w:rsidRPr="00306585">
        <w:rPr>
          <w:rFonts w:ascii="Times New Roman" w:hAnsi="Times New Roman" w:cs="Times New Roman"/>
          <w:sz w:val="28"/>
          <w:szCs w:val="28"/>
        </w:rPr>
        <w:t>-моделей предложены и другие графические нотации.</w:t>
      </w:r>
    </w:p>
    <w:p w14:paraId="7E5A5D71" w14:textId="77777777" w:rsidR="00AB247B" w:rsidRDefault="00AB247B" w:rsidP="00AB247B">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6864D6D" wp14:editId="1879298F">
            <wp:extent cx="5048250" cy="808037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4312" cy="8122089"/>
                    </a:xfrm>
                    <a:prstGeom prst="rect">
                      <a:avLst/>
                    </a:prstGeom>
                    <a:noFill/>
                    <a:ln>
                      <a:noFill/>
                    </a:ln>
                  </pic:spPr>
                </pic:pic>
              </a:graphicData>
            </a:graphic>
          </wp:inline>
        </w:drawing>
      </w:r>
    </w:p>
    <w:p w14:paraId="3D2BD528" w14:textId="77777777" w:rsidR="00AB247B" w:rsidRDefault="00AB247B" w:rsidP="00AB247B">
      <w:pPr>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Pr>
          <w:rFonts w:ascii="Times New Roman" w:hAnsi="Times New Roman" w:cs="Times New Roman"/>
          <w:sz w:val="28"/>
          <w:szCs w:val="28"/>
          <w:lang w:val="en-US"/>
        </w:rPr>
        <w:t>ER</w:t>
      </w:r>
      <w:r>
        <w:rPr>
          <w:rFonts w:ascii="Times New Roman" w:hAnsi="Times New Roman" w:cs="Times New Roman"/>
          <w:sz w:val="28"/>
          <w:szCs w:val="28"/>
        </w:rPr>
        <w:t>-модель</w:t>
      </w:r>
    </w:p>
    <w:p w14:paraId="78BDD4A0" w14:textId="2BD6C7D7" w:rsidR="001E7FD0" w:rsidRDefault="00AB247B" w:rsidP="00306585">
      <w:pPr>
        <w:spacing w:after="0" w:line="360" w:lineRule="auto"/>
        <w:ind w:firstLine="708"/>
        <w:rPr>
          <w:rFonts w:ascii="Times New Roman" w:hAnsi="Times New Roman" w:cs="Times New Roman"/>
          <w:sz w:val="28"/>
          <w:szCs w:val="28"/>
        </w:rPr>
      </w:pPr>
      <w:r w:rsidRPr="00AB247B">
        <w:rPr>
          <w:rFonts w:ascii="Times New Roman" w:hAnsi="Times New Roman" w:cs="Times New Roman"/>
          <w:sz w:val="28"/>
          <w:szCs w:val="28"/>
        </w:rPr>
        <w:t>В таблице 2 представлен словарь данных – подробное описание всех свойств сущностей.</w:t>
      </w:r>
      <w:r w:rsidR="001E7FD0">
        <w:rPr>
          <w:rFonts w:ascii="Times New Roman" w:hAnsi="Times New Roman" w:cs="Times New Roman"/>
          <w:sz w:val="28"/>
          <w:szCs w:val="28"/>
        </w:rPr>
        <w:br w:type="page"/>
      </w:r>
    </w:p>
    <w:p w14:paraId="40F8CC41" w14:textId="50D27E2A" w:rsidR="00AC2A3D" w:rsidRDefault="00AC2A3D" w:rsidP="00306585">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4648EE">
        <w:rPr>
          <w:rFonts w:ascii="Times New Roman" w:hAnsi="Times New Roman" w:cs="Times New Roman"/>
          <w:sz w:val="28"/>
          <w:szCs w:val="28"/>
        </w:rPr>
        <w:t>2</w:t>
      </w:r>
      <w:r>
        <w:rPr>
          <w:rFonts w:ascii="Times New Roman" w:hAnsi="Times New Roman" w:cs="Times New Roman"/>
          <w:sz w:val="28"/>
          <w:szCs w:val="28"/>
        </w:rPr>
        <w:t xml:space="preserve"> – Словарь данных</w:t>
      </w:r>
      <w:r w:rsidR="005E1B85">
        <w:rPr>
          <w:rFonts w:ascii="Times New Roman" w:hAnsi="Times New Roman" w:cs="Times New Roman"/>
          <w:sz w:val="28"/>
          <w:szCs w:val="28"/>
        </w:rPr>
        <w:t xml:space="preserve"> </w:t>
      </w:r>
      <w:r w:rsidR="008F50FA">
        <w:rPr>
          <w:rFonts w:ascii="Times New Roman" w:hAnsi="Times New Roman" w:cs="Times New Roman"/>
          <w:sz w:val="28"/>
          <w:szCs w:val="28"/>
        </w:rPr>
        <w:t>интернет-магазина</w:t>
      </w:r>
    </w:p>
    <w:tbl>
      <w:tblPr>
        <w:tblStyle w:val="a9"/>
        <w:tblW w:w="0" w:type="auto"/>
        <w:tblLayout w:type="fixed"/>
        <w:tblLook w:val="04A0" w:firstRow="1" w:lastRow="0" w:firstColumn="1" w:lastColumn="0" w:noHBand="0" w:noVBand="1"/>
      </w:tblPr>
      <w:tblGrid>
        <w:gridCol w:w="1696"/>
        <w:gridCol w:w="1985"/>
        <w:gridCol w:w="1984"/>
        <w:gridCol w:w="3544"/>
      </w:tblGrid>
      <w:tr w:rsidR="001E7FD0" w14:paraId="2E78BC4A" w14:textId="77777777" w:rsidTr="00306585">
        <w:tc>
          <w:tcPr>
            <w:tcW w:w="9209" w:type="dxa"/>
            <w:gridSpan w:val="4"/>
            <w:shd w:val="clear" w:color="auto" w:fill="BFBFBF" w:themeFill="background1" w:themeFillShade="BF"/>
          </w:tcPr>
          <w:p w14:paraId="62C158CE" w14:textId="7C0325A9" w:rsidR="001E7FD0" w:rsidRPr="00306585" w:rsidRDefault="001E7FD0" w:rsidP="001E7FD0">
            <w:pPr>
              <w:rPr>
                <w:sz w:val="28"/>
                <w:szCs w:val="28"/>
                <w:lang w:val="en-US"/>
              </w:rPr>
            </w:pPr>
            <w:r>
              <w:rPr>
                <w:sz w:val="28"/>
                <w:szCs w:val="28"/>
              </w:rPr>
              <w:t xml:space="preserve">Сущность </w:t>
            </w:r>
            <w:r>
              <w:rPr>
                <w:sz w:val="28"/>
                <w:szCs w:val="28"/>
                <w:lang w:val="en-US"/>
              </w:rPr>
              <w:t>orders</w:t>
            </w:r>
          </w:p>
        </w:tc>
      </w:tr>
      <w:tr w:rsidR="001E7FD0" w14:paraId="5D5713A9" w14:textId="77777777" w:rsidTr="00306585">
        <w:tc>
          <w:tcPr>
            <w:tcW w:w="1696" w:type="dxa"/>
          </w:tcPr>
          <w:p w14:paraId="68DC3A79" w14:textId="2DA09B17" w:rsidR="001E7FD0" w:rsidRPr="001E7FD0" w:rsidRDefault="001E7FD0">
            <w:pPr>
              <w:rPr>
                <w:sz w:val="28"/>
                <w:szCs w:val="28"/>
              </w:rPr>
            </w:pPr>
            <w:r>
              <w:rPr>
                <w:sz w:val="28"/>
                <w:szCs w:val="28"/>
              </w:rPr>
              <w:t>Ключ</w:t>
            </w:r>
          </w:p>
        </w:tc>
        <w:tc>
          <w:tcPr>
            <w:tcW w:w="1985" w:type="dxa"/>
          </w:tcPr>
          <w:p w14:paraId="63BC1AC2" w14:textId="2D75179F" w:rsidR="001E7FD0" w:rsidRDefault="001E7FD0">
            <w:pPr>
              <w:rPr>
                <w:sz w:val="28"/>
                <w:szCs w:val="28"/>
              </w:rPr>
            </w:pPr>
            <w:r>
              <w:rPr>
                <w:sz w:val="28"/>
                <w:szCs w:val="28"/>
              </w:rPr>
              <w:t>Поле</w:t>
            </w:r>
          </w:p>
        </w:tc>
        <w:tc>
          <w:tcPr>
            <w:tcW w:w="1984" w:type="dxa"/>
          </w:tcPr>
          <w:p w14:paraId="425B6668" w14:textId="59E2D8D1" w:rsidR="001E7FD0" w:rsidRDefault="001E7FD0">
            <w:pPr>
              <w:rPr>
                <w:sz w:val="28"/>
                <w:szCs w:val="28"/>
              </w:rPr>
            </w:pPr>
            <w:r>
              <w:rPr>
                <w:sz w:val="28"/>
                <w:szCs w:val="28"/>
              </w:rPr>
              <w:t>Обязательное</w:t>
            </w:r>
          </w:p>
        </w:tc>
        <w:tc>
          <w:tcPr>
            <w:tcW w:w="3544" w:type="dxa"/>
          </w:tcPr>
          <w:p w14:paraId="47748D21" w14:textId="2EC974B8" w:rsidR="001E7FD0" w:rsidRDefault="001E7FD0">
            <w:pPr>
              <w:rPr>
                <w:sz w:val="28"/>
                <w:szCs w:val="28"/>
              </w:rPr>
            </w:pPr>
            <w:r>
              <w:rPr>
                <w:sz w:val="28"/>
                <w:szCs w:val="28"/>
              </w:rPr>
              <w:t>Примечание</w:t>
            </w:r>
          </w:p>
        </w:tc>
      </w:tr>
      <w:tr w:rsidR="008F50FA" w14:paraId="37ED46A3" w14:textId="77777777" w:rsidTr="008F50FA">
        <w:tc>
          <w:tcPr>
            <w:tcW w:w="1696" w:type="dxa"/>
          </w:tcPr>
          <w:p w14:paraId="709A3114" w14:textId="39D8725E" w:rsidR="00D725AB" w:rsidRPr="00D725AB" w:rsidRDefault="00D725AB" w:rsidP="00D725AB">
            <w:pPr>
              <w:rPr>
                <w:sz w:val="28"/>
                <w:szCs w:val="28"/>
              </w:rPr>
            </w:pPr>
            <w:r>
              <w:rPr>
                <w:sz w:val="28"/>
                <w:szCs w:val="28"/>
              </w:rPr>
              <w:t>Первичный</w:t>
            </w:r>
          </w:p>
        </w:tc>
        <w:tc>
          <w:tcPr>
            <w:tcW w:w="1985" w:type="dxa"/>
          </w:tcPr>
          <w:p w14:paraId="6659C1AD" w14:textId="352D3E24" w:rsidR="00D725AB" w:rsidRDefault="00D725AB" w:rsidP="00D725AB">
            <w:pPr>
              <w:rPr>
                <w:sz w:val="28"/>
                <w:szCs w:val="28"/>
              </w:rPr>
            </w:pPr>
            <w:r>
              <w:rPr>
                <w:sz w:val="28"/>
                <w:szCs w:val="28"/>
                <w:lang w:val="en-US"/>
              </w:rPr>
              <w:t>id</w:t>
            </w:r>
          </w:p>
        </w:tc>
        <w:tc>
          <w:tcPr>
            <w:tcW w:w="1984" w:type="dxa"/>
          </w:tcPr>
          <w:p w14:paraId="1C67FBF7" w14:textId="2F933A51" w:rsidR="00D725AB" w:rsidRDefault="00D725AB" w:rsidP="00D725AB">
            <w:pPr>
              <w:rPr>
                <w:sz w:val="28"/>
                <w:szCs w:val="28"/>
              </w:rPr>
            </w:pPr>
            <w:r>
              <w:rPr>
                <w:sz w:val="28"/>
                <w:szCs w:val="28"/>
              </w:rPr>
              <w:t>Да</w:t>
            </w:r>
          </w:p>
        </w:tc>
        <w:tc>
          <w:tcPr>
            <w:tcW w:w="3544" w:type="dxa"/>
          </w:tcPr>
          <w:p w14:paraId="5C39FEB5" w14:textId="5F288384" w:rsidR="00D725AB" w:rsidRDefault="00D725AB" w:rsidP="00D725AB">
            <w:pPr>
              <w:rPr>
                <w:sz w:val="28"/>
                <w:szCs w:val="28"/>
              </w:rPr>
            </w:pPr>
            <w:r>
              <w:rPr>
                <w:sz w:val="28"/>
                <w:szCs w:val="28"/>
              </w:rPr>
              <w:t>Идентификатор доставки</w:t>
            </w:r>
          </w:p>
        </w:tc>
      </w:tr>
      <w:tr w:rsidR="008F50FA" w14:paraId="459005EE" w14:textId="77777777" w:rsidTr="008F50FA">
        <w:tc>
          <w:tcPr>
            <w:tcW w:w="1696" w:type="dxa"/>
          </w:tcPr>
          <w:p w14:paraId="24BBAFBC" w14:textId="0BCF4812" w:rsidR="00D725AB" w:rsidRPr="00306585" w:rsidRDefault="00D725AB" w:rsidP="00D725AB">
            <w:pPr>
              <w:rPr>
                <w:sz w:val="28"/>
                <w:szCs w:val="28"/>
                <w:lang w:val="en-US"/>
              </w:rPr>
            </w:pPr>
          </w:p>
        </w:tc>
        <w:tc>
          <w:tcPr>
            <w:tcW w:w="1985" w:type="dxa"/>
          </w:tcPr>
          <w:p w14:paraId="4F5194F0" w14:textId="23B5C704" w:rsidR="00D725AB" w:rsidRDefault="00D725AB" w:rsidP="00D725AB">
            <w:pPr>
              <w:rPr>
                <w:sz w:val="28"/>
                <w:szCs w:val="28"/>
              </w:rPr>
            </w:pPr>
            <w:r>
              <w:rPr>
                <w:sz w:val="28"/>
                <w:szCs w:val="28"/>
                <w:lang w:val="en-US"/>
              </w:rPr>
              <w:t>token</w:t>
            </w:r>
          </w:p>
        </w:tc>
        <w:tc>
          <w:tcPr>
            <w:tcW w:w="1984" w:type="dxa"/>
          </w:tcPr>
          <w:p w14:paraId="07CBACA2" w14:textId="7A8B1C3A" w:rsidR="00D725AB" w:rsidRDefault="00D725AB" w:rsidP="00D725AB">
            <w:pPr>
              <w:rPr>
                <w:sz w:val="28"/>
                <w:szCs w:val="28"/>
              </w:rPr>
            </w:pPr>
            <w:r>
              <w:rPr>
                <w:sz w:val="28"/>
                <w:szCs w:val="28"/>
              </w:rPr>
              <w:t>Да</w:t>
            </w:r>
          </w:p>
        </w:tc>
        <w:tc>
          <w:tcPr>
            <w:tcW w:w="3544" w:type="dxa"/>
          </w:tcPr>
          <w:p w14:paraId="2BAA767B" w14:textId="77777777" w:rsidR="00D725AB" w:rsidRDefault="00D725AB" w:rsidP="00D725AB">
            <w:pPr>
              <w:rPr>
                <w:sz w:val="28"/>
                <w:szCs w:val="28"/>
              </w:rPr>
            </w:pPr>
          </w:p>
        </w:tc>
      </w:tr>
      <w:tr w:rsidR="008F50FA" w14:paraId="4F6A56C2" w14:textId="77777777" w:rsidTr="008F50FA">
        <w:tc>
          <w:tcPr>
            <w:tcW w:w="1696" w:type="dxa"/>
          </w:tcPr>
          <w:p w14:paraId="41404C9C" w14:textId="1680F968" w:rsidR="00D725AB" w:rsidRPr="00D725AB" w:rsidRDefault="00D725AB" w:rsidP="00D725AB">
            <w:pPr>
              <w:rPr>
                <w:sz w:val="28"/>
                <w:szCs w:val="28"/>
              </w:rPr>
            </w:pPr>
            <w:r>
              <w:rPr>
                <w:sz w:val="28"/>
                <w:szCs w:val="28"/>
              </w:rPr>
              <w:t>Внешний</w:t>
            </w:r>
          </w:p>
        </w:tc>
        <w:tc>
          <w:tcPr>
            <w:tcW w:w="1985" w:type="dxa"/>
          </w:tcPr>
          <w:p w14:paraId="5AC7CBA5" w14:textId="0FA0B96D" w:rsidR="00D725AB" w:rsidRDefault="00D725AB" w:rsidP="00D725AB">
            <w:pPr>
              <w:rPr>
                <w:sz w:val="28"/>
                <w:szCs w:val="28"/>
              </w:rPr>
            </w:pPr>
            <w:r>
              <w:rPr>
                <w:sz w:val="28"/>
                <w:szCs w:val="28"/>
                <w:lang w:val="en-US"/>
              </w:rPr>
              <w:t>client</w:t>
            </w:r>
          </w:p>
        </w:tc>
        <w:tc>
          <w:tcPr>
            <w:tcW w:w="1984" w:type="dxa"/>
          </w:tcPr>
          <w:p w14:paraId="3DDC6404" w14:textId="774F0D2E" w:rsidR="00D725AB" w:rsidRDefault="00D725AB" w:rsidP="00D725AB">
            <w:pPr>
              <w:rPr>
                <w:sz w:val="28"/>
                <w:szCs w:val="28"/>
              </w:rPr>
            </w:pPr>
            <w:r>
              <w:rPr>
                <w:sz w:val="28"/>
                <w:szCs w:val="28"/>
              </w:rPr>
              <w:t>Да</w:t>
            </w:r>
          </w:p>
        </w:tc>
        <w:tc>
          <w:tcPr>
            <w:tcW w:w="3544" w:type="dxa"/>
          </w:tcPr>
          <w:p w14:paraId="4AF5B695" w14:textId="63474AE9" w:rsidR="00D725AB" w:rsidRPr="008F50FA" w:rsidRDefault="008F50FA" w:rsidP="00D725AB">
            <w:pPr>
              <w:rPr>
                <w:sz w:val="28"/>
                <w:szCs w:val="28"/>
              </w:rPr>
            </w:pPr>
            <w:r>
              <w:rPr>
                <w:sz w:val="28"/>
                <w:szCs w:val="28"/>
              </w:rPr>
              <w:t>Идентификатор пользователя</w:t>
            </w:r>
          </w:p>
        </w:tc>
      </w:tr>
      <w:tr w:rsidR="008F50FA" w14:paraId="46A40C20" w14:textId="77777777" w:rsidTr="008F50FA">
        <w:tc>
          <w:tcPr>
            <w:tcW w:w="1696" w:type="dxa"/>
          </w:tcPr>
          <w:p w14:paraId="3D8F2825" w14:textId="3FCAB474" w:rsidR="00D725AB" w:rsidRPr="00306585" w:rsidRDefault="00D725AB" w:rsidP="00D725AB">
            <w:pPr>
              <w:rPr>
                <w:sz w:val="28"/>
                <w:szCs w:val="28"/>
                <w:lang w:val="en-US"/>
              </w:rPr>
            </w:pPr>
          </w:p>
        </w:tc>
        <w:tc>
          <w:tcPr>
            <w:tcW w:w="1985" w:type="dxa"/>
          </w:tcPr>
          <w:p w14:paraId="3803DAD9" w14:textId="23F63D53" w:rsidR="00D725AB" w:rsidRDefault="00D725AB" w:rsidP="00D725AB">
            <w:pPr>
              <w:rPr>
                <w:sz w:val="28"/>
                <w:szCs w:val="28"/>
              </w:rPr>
            </w:pPr>
            <w:proofErr w:type="spellStart"/>
            <w:r>
              <w:rPr>
                <w:sz w:val="28"/>
                <w:szCs w:val="28"/>
                <w:lang w:val="en-US"/>
              </w:rPr>
              <w:t>first_name</w:t>
            </w:r>
            <w:proofErr w:type="spellEnd"/>
          </w:p>
        </w:tc>
        <w:tc>
          <w:tcPr>
            <w:tcW w:w="1984" w:type="dxa"/>
          </w:tcPr>
          <w:p w14:paraId="06EF94A5" w14:textId="3B6F358E" w:rsidR="00D725AB" w:rsidRDefault="00D725AB" w:rsidP="00D725AB">
            <w:pPr>
              <w:rPr>
                <w:sz w:val="28"/>
                <w:szCs w:val="28"/>
              </w:rPr>
            </w:pPr>
            <w:r w:rsidRPr="00D725AB">
              <w:rPr>
                <w:sz w:val="28"/>
                <w:szCs w:val="28"/>
              </w:rPr>
              <w:t>Да</w:t>
            </w:r>
          </w:p>
        </w:tc>
        <w:tc>
          <w:tcPr>
            <w:tcW w:w="3544" w:type="dxa"/>
          </w:tcPr>
          <w:p w14:paraId="3026414E" w14:textId="66DAD210" w:rsidR="00D725AB" w:rsidRDefault="008F50FA" w:rsidP="00D725AB">
            <w:pPr>
              <w:rPr>
                <w:sz w:val="28"/>
                <w:szCs w:val="28"/>
              </w:rPr>
            </w:pPr>
            <w:r>
              <w:rPr>
                <w:sz w:val="28"/>
                <w:szCs w:val="28"/>
              </w:rPr>
              <w:t>Имя пользователя</w:t>
            </w:r>
          </w:p>
        </w:tc>
      </w:tr>
      <w:tr w:rsidR="008F50FA" w14:paraId="457AEC71" w14:textId="77777777" w:rsidTr="008F50FA">
        <w:tc>
          <w:tcPr>
            <w:tcW w:w="1696" w:type="dxa"/>
          </w:tcPr>
          <w:p w14:paraId="1E7209B5" w14:textId="5E798B4C" w:rsidR="00D725AB" w:rsidRPr="00306585" w:rsidRDefault="00D725AB" w:rsidP="00D725AB">
            <w:pPr>
              <w:rPr>
                <w:sz w:val="28"/>
                <w:szCs w:val="28"/>
                <w:lang w:val="en-US"/>
              </w:rPr>
            </w:pPr>
          </w:p>
        </w:tc>
        <w:tc>
          <w:tcPr>
            <w:tcW w:w="1985" w:type="dxa"/>
          </w:tcPr>
          <w:p w14:paraId="17EB35AE" w14:textId="389B71DE" w:rsidR="00D725AB" w:rsidRDefault="00D725AB" w:rsidP="00D725AB">
            <w:pPr>
              <w:rPr>
                <w:sz w:val="28"/>
                <w:szCs w:val="28"/>
              </w:rPr>
            </w:pPr>
            <w:proofErr w:type="spellStart"/>
            <w:r>
              <w:rPr>
                <w:sz w:val="28"/>
                <w:szCs w:val="28"/>
                <w:lang w:val="en-US"/>
              </w:rPr>
              <w:t>last_name</w:t>
            </w:r>
            <w:proofErr w:type="spellEnd"/>
          </w:p>
        </w:tc>
        <w:tc>
          <w:tcPr>
            <w:tcW w:w="1984" w:type="dxa"/>
          </w:tcPr>
          <w:p w14:paraId="35770E48" w14:textId="7959F043" w:rsidR="00D725AB" w:rsidRDefault="00D725AB" w:rsidP="00D725AB">
            <w:pPr>
              <w:rPr>
                <w:sz w:val="28"/>
                <w:szCs w:val="28"/>
              </w:rPr>
            </w:pPr>
            <w:r w:rsidRPr="00D725AB">
              <w:rPr>
                <w:sz w:val="28"/>
                <w:szCs w:val="28"/>
              </w:rPr>
              <w:t>Да</w:t>
            </w:r>
          </w:p>
        </w:tc>
        <w:tc>
          <w:tcPr>
            <w:tcW w:w="3544" w:type="dxa"/>
          </w:tcPr>
          <w:p w14:paraId="336BB13B" w14:textId="51917BEC" w:rsidR="00D725AB" w:rsidRDefault="008F50FA" w:rsidP="00D725AB">
            <w:pPr>
              <w:rPr>
                <w:sz w:val="28"/>
                <w:szCs w:val="28"/>
              </w:rPr>
            </w:pPr>
            <w:r>
              <w:rPr>
                <w:sz w:val="28"/>
                <w:szCs w:val="28"/>
              </w:rPr>
              <w:t>Фамилия пользователя</w:t>
            </w:r>
          </w:p>
        </w:tc>
      </w:tr>
      <w:tr w:rsidR="008F50FA" w14:paraId="4D769013" w14:textId="77777777" w:rsidTr="008F50FA">
        <w:tc>
          <w:tcPr>
            <w:tcW w:w="1696" w:type="dxa"/>
          </w:tcPr>
          <w:p w14:paraId="17CD73E2" w14:textId="77E1D58C" w:rsidR="00D725AB" w:rsidRPr="00306585" w:rsidRDefault="00D725AB" w:rsidP="00D725AB">
            <w:pPr>
              <w:rPr>
                <w:sz w:val="28"/>
                <w:szCs w:val="28"/>
                <w:lang w:val="en-US"/>
              </w:rPr>
            </w:pPr>
          </w:p>
        </w:tc>
        <w:tc>
          <w:tcPr>
            <w:tcW w:w="1985" w:type="dxa"/>
          </w:tcPr>
          <w:p w14:paraId="3FE36DDB" w14:textId="3E6C2DE3" w:rsidR="00D725AB" w:rsidRDefault="00D725AB" w:rsidP="00D725AB">
            <w:pPr>
              <w:rPr>
                <w:sz w:val="28"/>
                <w:szCs w:val="28"/>
              </w:rPr>
            </w:pPr>
            <w:r>
              <w:rPr>
                <w:sz w:val="28"/>
                <w:szCs w:val="28"/>
                <w:lang w:val="en-US"/>
              </w:rPr>
              <w:t>address_1</w:t>
            </w:r>
          </w:p>
        </w:tc>
        <w:tc>
          <w:tcPr>
            <w:tcW w:w="1984" w:type="dxa"/>
          </w:tcPr>
          <w:p w14:paraId="12FA52B6" w14:textId="277523A6" w:rsidR="00D725AB" w:rsidRDefault="00D725AB" w:rsidP="00D725AB">
            <w:pPr>
              <w:rPr>
                <w:sz w:val="28"/>
                <w:szCs w:val="28"/>
              </w:rPr>
            </w:pPr>
            <w:r w:rsidRPr="00D725AB">
              <w:rPr>
                <w:sz w:val="28"/>
                <w:szCs w:val="28"/>
              </w:rPr>
              <w:t>Да</w:t>
            </w:r>
          </w:p>
        </w:tc>
        <w:tc>
          <w:tcPr>
            <w:tcW w:w="3544" w:type="dxa"/>
          </w:tcPr>
          <w:p w14:paraId="2843D607" w14:textId="1CE803A9" w:rsidR="00D725AB" w:rsidRDefault="008F50FA" w:rsidP="00D725AB">
            <w:pPr>
              <w:rPr>
                <w:sz w:val="28"/>
                <w:szCs w:val="28"/>
              </w:rPr>
            </w:pPr>
            <w:r>
              <w:rPr>
                <w:sz w:val="28"/>
                <w:szCs w:val="28"/>
              </w:rPr>
              <w:t>Платежный адрес</w:t>
            </w:r>
          </w:p>
        </w:tc>
      </w:tr>
      <w:tr w:rsidR="008F50FA" w14:paraId="2D454816" w14:textId="77777777" w:rsidTr="008F50FA">
        <w:tc>
          <w:tcPr>
            <w:tcW w:w="1696" w:type="dxa"/>
          </w:tcPr>
          <w:p w14:paraId="58821852" w14:textId="2DCA4E20" w:rsidR="00D725AB" w:rsidRPr="00306585" w:rsidRDefault="00D725AB" w:rsidP="00D725AB">
            <w:pPr>
              <w:rPr>
                <w:sz w:val="28"/>
                <w:szCs w:val="28"/>
                <w:lang w:val="en-US"/>
              </w:rPr>
            </w:pPr>
          </w:p>
        </w:tc>
        <w:tc>
          <w:tcPr>
            <w:tcW w:w="1985" w:type="dxa"/>
          </w:tcPr>
          <w:p w14:paraId="11EBDF74" w14:textId="572927F1" w:rsidR="00D725AB" w:rsidRDefault="00D725AB" w:rsidP="00D725AB">
            <w:pPr>
              <w:rPr>
                <w:sz w:val="28"/>
                <w:szCs w:val="28"/>
              </w:rPr>
            </w:pPr>
            <w:r>
              <w:rPr>
                <w:sz w:val="28"/>
                <w:szCs w:val="28"/>
                <w:lang w:val="en-US"/>
              </w:rPr>
              <w:t>address_2</w:t>
            </w:r>
          </w:p>
        </w:tc>
        <w:tc>
          <w:tcPr>
            <w:tcW w:w="1984" w:type="dxa"/>
          </w:tcPr>
          <w:p w14:paraId="20E81A91" w14:textId="6E45AD35" w:rsidR="00D725AB" w:rsidRDefault="00D725AB" w:rsidP="00D725AB">
            <w:pPr>
              <w:rPr>
                <w:sz w:val="28"/>
                <w:szCs w:val="28"/>
              </w:rPr>
            </w:pPr>
            <w:r>
              <w:rPr>
                <w:sz w:val="28"/>
                <w:szCs w:val="28"/>
              </w:rPr>
              <w:t>Нет</w:t>
            </w:r>
          </w:p>
        </w:tc>
        <w:tc>
          <w:tcPr>
            <w:tcW w:w="3544" w:type="dxa"/>
          </w:tcPr>
          <w:p w14:paraId="034FF3B6" w14:textId="4208CBAA" w:rsidR="00D725AB" w:rsidRDefault="008F50FA" w:rsidP="00D725AB">
            <w:pPr>
              <w:rPr>
                <w:sz w:val="28"/>
                <w:szCs w:val="28"/>
              </w:rPr>
            </w:pPr>
            <w:r>
              <w:rPr>
                <w:sz w:val="28"/>
                <w:szCs w:val="28"/>
              </w:rPr>
              <w:t>Дополнительный платежный адрес</w:t>
            </w:r>
          </w:p>
        </w:tc>
      </w:tr>
      <w:tr w:rsidR="008F50FA" w14:paraId="5DAEB2C4" w14:textId="77777777" w:rsidTr="008F50FA">
        <w:tc>
          <w:tcPr>
            <w:tcW w:w="1696" w:type="dxa"/>
          </w:tcPr>
          <w:p w14:paraId="55EB4BF6" w14:textId="4523FB9D" w:rsidR="00D725AB" w:rsidRPr="00306585" w:rsidRDefault="00D725AB" w:rsidP="00D725AB">
            <w:pPr>
              <w:rPr>
                <w:sz w:val="28"/>
                <w:szCs w:val="28"/>
                <w:lang w:val="en-US"/>
              </w:rPr>
            </w:pPr>
          </w:p>
        </w:tc>
        <w:tc>
          <w:tcPr>
            <w:tcW w:w="1985" w:type="dxa"/>
          </w:tcPr>
          <w:p w14:paraId="3ECDF04A" w14:textId="60EE3785" w:rsidR="00D725AB" w:rsidRDefault="00D725AB" w:rsidP="00D725AB">
            <w:pPr>
              <w:rPr>
                <w:sz w:val="28"/>
                <w:szCs w:val="28"/>
              </w:rPr>
            </w:pPr>
            <w:r>
              <w:rPr>
                <w:sz w:val="28"/>
                <w:szCs w:val="28"/>
                <w:lang w:val="en-US"/>
              </w:rPr>
              <w:t>city</w:t>
            </w:r>
          </w:p>
        </w:tc>
        <w:tc>
          <w:tcPr>
            <w:tcW w:w="1984" w:type="dxa"/>
          </w:tcPr>
          <w:p w14:paraId="7D880B24" w14:textId="6285710D" w:rsidR="00D725AB" w:rsidRDefault="00D725AB" w:rsidP="00D725AB">
            <w:pPr>
              <w:rPr>
                <w:sz w:val="28"/>
                <w:szCs w:val="28"/>
              </w:rPr>
            </w:pPr>
            <w:r w:rsidRPr="00D725AB">
              <w:rPr>
                <w:sz w:val="28"/>
                <w:szCs w:val="28"/>
              </w:rPr>
              <w:t>Да</w:t>
            </w:r>
          </w:p>
        </w:tc>
        <w:tc>
          <w:tcPr>
            <w:tcW w:w="3544" w:type="dxa"/>
          </w:tcPr>
          <w:p w14:paraId="6720501F" w14:textId="08E368B6" w:rsidR="00D725AB" w:rsidRDefault="008F50FA" w:rsidP="00D725AB">
            <w:pPr>
              <w:rPr>
                <w:sz w:val="28"/>
                <w:szCs w:val="28"/>
              </w:rPr>
            </w:pPr>
            <w:r>
              <w:rPr>
                <w:sz w:val="28"/>
                <w:szCs w:val="28"/>
              </w:rPr>
              <w:t>Город</w:t>
            </w:r>
          </w:p>
        </w:tc>
      </w:tr>
      <w:tr w:rsidR="008F50FA" w14:paraId="44DDEF8A" w14:textId="77777777" w:rsidTr="008F50FA">
        <w:tc>
          <w:tcPr>
            <w:tcW w:w="1696" w:type="dxa"/>
          </w:tcPr>
          <w:p w14:paraId="120CEC90" w14:textId="107895A6" w:rsidR="00D725AB" w:rsidRPr="00306585" w:rsidRDefault="00D725AB" w:rsidP="00D725AB">
            <w:pPr>
              <w:rPr>
                <w:sz w:val="28"/>
                <w:szCs w:val="28"/>
                <w:lang w:val="en-US"/>
              </w:rPr>
            </w:pPr>
          </w:p>
        </w:tc>
        <w:tc>
          <w:tcPr>
            <w:tcW w:w="1985" w:type="dxa"/>
          </w:tcPr>
          <w:p w14:paraId="14DBFE3F" w14:textId="2DD4C388" w:rsidR="00D725AB" w:rsidRDefault="00D725AB" w:rsidP="00D725AB">
            <w:pPr>
              <w:rPr>
                <w:sz w:val="28"/>
                <w:szCs w:val="28"/>
              </w:rPr>
            </w:pPr>
            <w:r>
              <w:rPr>
                <w:sz w:val="28"/>
                <w:szCs w:val="28"/>
                <w:lang w:val="en-US"/>
              </w:rPr>
              <w:t>state</w:t>
            </w:r>
          </w:p>
        </w:tc>
        <w:tc>
          <w:tcPr>
            <w:tcW w:w="1984" w:type="dxa"/>
          </w:tcPr>
          <w:p w14:paraId="56B577A0" w14:textId="47EA1B39" w:rsidR="00D725AB" w:rsidRDefault="00D725AB" w:rsidP="00D725AB">
            <w:pPr>
              <w:rPr>
                <w:sz w:val="28"/>
                <w:szCs w:val="28"/>
              </w:rPr>
            </w:pPr>
            <w:r w:rsidRPr="00D725AB">
              <w:rPr>
                <w:sz w:val="28"/>
                <w:szCs w:val="28"/>
              </w:rPr>
              <w:t>Да</w:t>
            </w:r>
          </w:p>
        </w:tc>
        <w:tc>
          <w:tcPr>
            <w:tcW w:w="3544" w:type="dxa"/>
          </w:tcPr>
          <w:p w14:paraId="0ABB0C92" w14:textId="295AEAD6" w:rsidR="00D725AB" w:rsidRDefault="008F50FA" w:rsidP="00D725AB">
            <w:pPr>
              <w:rPr>
                <w:sz w:val="28"/>
                <w:szCs w:val="28"/>
              </w:rPr>
            </w:pPr>
            <w:r>
              <w:rPr>
                <w:sz w:val="28"/>
                <w:szCs w:val="28"/>
              </w:rPr>
              <w:t>Область</w:t>
            </w:r>
          </w:p>
        </w:tc>
      </w:tr>
      <w:tr w:rsidR="008F50FA" w14:paraId="6BFB296C" w14:textId="77777777" w:rsidTr="008F50FA">
        <w:tc>
          <w:tcPr>
            <w:tcW w:w="1696" w:type="dxa"/>
          </w:tcPr>
          <w:p w14:paraId="113B6B4F" w14:textId="7D11AC16" w:rsidR="00D725AB" w:rsidRPr="00306585" w:rsidRDefault="00D725AB" w:rsidP="00D725AB">
            <w:pPr>
              <w:rPr>
                <w:sz w:val="28"/>
                <w:szCs w:val="28"/>
                <w:lang w:val="en-US"/>
              </w:rPr>
            </w:pPr>
          </w:p>
        </w:tc>
        <w:tc>
          <w:tcPr>
            <w:tcW w:w="1985" w:type="dxa"/>
          </w:tcPr>
          <w:p w14:paraId="2F9077F0" w14:textId="565E068E" w:rsidR="00D725AB" w:rsidRDefault="00D725AB" w:rsidP="00D725AB">
            <w:pPr>
              <w:rPr>
                <w:sz w:val="28"/>
                <w:szCs w:val="28"/>
              </w:rPr>
            </w:pPr>
            <w:proofErr w:type="spellStart"/>
            <w:r>
              <w:rPr>
                <w:sz w:val="28"/>
                <w:szCs w:val="28"/>
                <w:lang w:val="en-US"/>
              </w:rPr>
              <w:t>post_code</w:t>
            </w:r>
            <w:proofErr w:type="spellEnd"/>
          </w:p>
        </w:tc>
        <w:tc>
          <w:tcPr>
            <w:tcW w:w="1984" w:type="dxa"/>
          </w:tcPr>
          <w:p w14:paraId="5455FB8B" w14:textId="01348116" w:rsidR="00D725AB" w:rsidRDefault="00D725AB" w:rsidP="00D725AB">
            <w:pPr>
              <w:rPr>
                <w:sz w:val="28"/>
                <w:szCs w:val="28"/>
              </w:rPr>
            </w:pPr>
            <w:r w:rsidRPr="00D725AB">
              <w:rPr>
                <w:sz w:val="28"/>
                <w:szCs w:val="28"/>
              </w:rPr>
              <w:t>Да</w:t>
            </w:r>
          </w:p>
        </w:tc>
        <w:tc>
          <w:tcPr>
            <w:tcW w:w="3544" w:type="dxa"/>
          </w:tcPr>
          <w:p w14:paraId="019FD6AC" w14:textId="076454D1" w:rsidR="00D725AB" w:rsidRDefault="008F50FA" w:rsidP="00D725AB">
            <w:pPr>
              <w:rPr>
                <w:sz w:val="28"/>
                <w:szCs w:val="28"/>
              </w:rPr>
            </w:pPr>
            <w:r>
              <w:rPr>
                <w:sz w:val="28"/>
                <w:szCs w:val="28"/>
              </w:rPr>
              <w:t>Почтовый индекс</w:t>
            </w:r>
          </w:p>
        </w:tc>
      </w:tr>
      <w:tr w:rsidR="008F50FA" w14:paraId="6FA4F71F" w14:textId="77777777" w:rsidTr="008F50FA">
        <w:tc>
          <w:tcPr>
            <w:tcW w:w="1696" w:type="dxa"/>
          </w:tcPr>
          <w:p w14:paraId="1D710322" w14:textId="2A03BD55" w:rsidR="00D725AB" w:rsidRPr="00306585" w:rsidRDefault="00D725AB" w:rsidP="00D725AB">
            <w:pPr>
              <w:rPr>
                <w:sz w:val="28"/>
                <w:szCs w:val="28"/>
                <w:lang w:val="en-US"/>
              </w:rPr>
            </w:pPr>
          </w:p>
        </w:tc>
        <w:tc>
          <w:tcPr>
            <w:tcW w:w="1985" w:type="dxa"/>
          </w:tcPr>
          <w:p w14:paraId="1391E7C7" w14:textId="702E60BB" w:rsidR="00D725AB" w:rsidRDefault="00D725AB" w:rsidP="00D725AB">
            <w:pPr>
              <w:rPr>
                <w:sz w:val="28"/>
                <w:szCs w:val="28"/>
              </w:rPr>
            </w:pPr>
            <w:r>
              <w:rPr>
                <w:sz w:val="28"/>
                <w:szCs w:val="28"/>
                <w:lang w:val="en-US"/>
              </w:rPr>
              <w:t>country</w:t>
            </w:r>
          </w:p>
        </w:tc>
        <w:tc>
          <w:tcPr>
            <w:tcW w:w="1984" w:type="dxa"/>
          </w:tcPr>
          <w:p w14:paraId="5F756826" w14:textId="362AD94F" w:rsidR="00D725AB" w:rsidRDefault="00D725AB" w:rsidP="00D725AB">
            <w:pPr>
              <w:rPr>
                <w:sz w:val="28"/>
                <w:szCs w:val="28"/>
              </w:rPr>
            </w:pPr>
            <w:r w:rsidRPr="00D725AB">
              <w:rPr>
                <w:sz w:val="28"/>
                <w:szCs w:val="28"/>
              </w:rPr>
              <w:t>Да</w:t>
            </w:r>
          </w:p>
        </w:tc>
        <w:tc>
          <w:tcPr>
            <w:tcW w:w="3544" w:type="dxa"/>
          </w:tcPr>
          <w:p w14:paraId="3629761D" w14:textId="2727A7A3" w:rsidR="00D725AB" w:rsidRDefault="008F50FA" w:rsidP="00D725AB">
            <w:pPr>
              <w:rPr>
                <w:sz w:val="28"/>
                <w:szCs w:val="28"/>
              </w:rPr>
            </w:pPr>
            <w:r>
              <w:rPr>
                <w:sz w:val="28"/>
                <w:szCs w:val="28"/>
              </w:rPr>
              <w:t>Страна</w:t>
            </w:r>
          </w:p>
        </w:tc>
      </w:tr>
      <w:tr w:rsidR="008F50FA" w14:paraId="2720DA9D" w14:textId="77777777" w:rsidTr="008F50FA">
        <w:tc>
          <w:tcPr>
            <w:tcW w:w="1696" w:type="dxa"/>
          </w:tcPr>
          <w:p w14:paraId="26A95022" w14:textId="6C832ABC" w:rsidR="00D725AB" w:rsidRPr="00306585" w:rsidRDefault="00D725AB" w:rsidP="00D725AB">
            <w:pPr>
              <w:rPr>
                <w:sz w:val="28"/>
                <w:szCs w:val="28"/>
                <w:lang w:val="en-US"/>
              </w:rPr>
            </w:pPr>
          </w:p>
        </w:tc>
        <w:tc>
          <w:tcPr>
            <w:tcW w:w="1985" w:type="dxa"/>
          </w:tcPr>
          <w:p w14:paraId="4873E32C" w14:textId="3E41DC65" w:rsidR="00D725AB" w:rsidRDefault="00D725AB" w:rsidP="00D725AB">
            <w:pPr>
              <w:rPr>
                <w:sz w:val="28"/>
                <w:szCs w:val="28"/>
              </w:rPr>
            </w:pPr>
            <w:r>
              <w:rPr>
                <w:sz w:val="28"/>
                <w:szCs w:val="28"/>
                <w:lang w:val="en-US"/>
              </w:rPr>
              <w:t>ship_address_1</w:t>
            </w:r>
          </w:p>
        </w:tc>
        <w:tc>
          <w:tcPr>
            <w:tcW w:w="1984" w:type="dxa"/>
          </w:tcPr>
          <w:p w14:paraId="20DED904" w14:textId="6DFF7BB1" w:rsidR="00D725AB" w:rsidRDefault="00D725AB" w:rsidP="00D725AB">
            <w:pPr>
              <w:rPr>
                <w:sz w:val="28"/>
                <w:szCs w:val="28"/>
              </w:rPr>
            </w:pPr>
            <w:r>
              <w:rPr>
                <w:sz w:val="28"/>
                <w:szCs w:val="28"/>
              </w:rPr>
              <w:t>Нет</w:t>
            </w:r>
          </w:p>
        </w:tc>
        <w:tc>
          <w:tcPr>
            <w:tcW w:w="3544" w:type="dxa"/>
          </w:tcPr>
          <w:p w14:paraId="2038339D" w14:textId="707DB9FA" w:rsidR="00D725AB" w:rsidRDefault="008F50FA" w:rsidP="00D725AB">
            <w:pPr>
              <w:rPr>
                <w:sz w:val="28"/>
                <w:szCs w:val="28"/>
              </w:rPr>
            </w:pPr>
            <w:r>
              <w:rPr>
                <w:sz w:val="28"/>
                <w:szCs w:val="28"/>
              </w:rPr>
              <w:t>Адрес доставки</w:t>
            </w:r>
          </w:p>
        </w:tc>
      </w:tr>
      <w:tr w:rsidR="008F50FA" w14:paraId="2CA9BCD0" w14:textId="77777777" w:rsidTr="008F50FA">
        <w:tc>
          <w:tcPr>
            <w:tcW w:w="1696" w:type="dxa"/>
          </w:tcPr>
          <w:p w14:paraId="326F84F0" w14:textId="7F0B6BB9" w:rsidR="00D725AB" w:rsidRPr="00306585" w:rsidRDefault="00D725AB" w:rsidP="00D725AB">
            <w:pPr>
              <w:rPr>
                <w:sz w:val="28"/>
                <w:szCs w:val="28"/>
                <w:lang w:val="en-US"/>
              </w:rPr>
            </w:pPr>
          </w:p>
        </w:tc>
        <w:tc>
          <w:tcPr>
            <w:tcW w:w="1985" w:type="dxa"/>
          </w:tcPr>
          <w:p w14:paraId="7B4BC519" w14:textId="7FB0EF45" w:rsidR="00D725AB" w:rsidRDefault="00D725AB" w:rsidP="00D725AB">
            <w:pPr>
              <w:rPr>
                <w:sz w:val="28"/>
                <w:szCs w:val="28"/>
              </w:rPr>
            </w:pPr>
            <w:r>
              <w:rPr>
                <w:sz w:val="28"/>
                <w:szCs w:val="28"/>
                <w:lang w:val="en-US"/>
              </w:rPr>
              <w:t>ship_address_2</w:t>
            </w:r>
          </w:p>
        </w:tc>
        <w:tc>
          <w:tcPr>
            <w:tcW w:w="1984" w:type="dxa"/>
          </w:tcPr>
          <w:p w14:paraId="24D54F16" w14:textId="6C230038" w:rsidR="00D725AB" w:rsidRDefault="00D725AB" w:rsidP="00D725AB">
            <w:pPr>
              <w:rPr>
                <w:sz w:val="28"/>
                <w:szCs w:val="28"/>
              </w:rPr>
            </w:pPr>
            <w:r>
              <w:rPr>
                <w:sz w:val="28"/>
                <w:szCs w:val="28"/>
              </w:rPr>
              <w:t>Нет</w:t>
            </w:r>
          </w:p>
        </w:tc>
        <w:tc>
          <w:tcPr>
            <w:tcW w:w="3544" w:type="dxa"/>
          </w:tcPr>
          <w:p w14:paraId="2647D456" w14:textId="622CA510" w:rsidR="00D725AB" w:rsidRDefault="008F50FA" w:rsidP="00D725AB">
            <w:pPr>
              <w:rPr>
                <w:sz w:val="28"/>
                <w:szCs w:val="28"/>
              </w:rPr>
            </w:pPr>
            <w:r>
              <w:rPr>
                <w:sz w:val="28"/>
                <w:szCs w:val="28"/>
              </w:rPr>
              <w:t>Дополнительный адрес доставки</w:t>
            </w:r>
          </w:p>
        </w:tc>
      </w:tr>
      <w:tr w:rsidR="008F50FA" w14:paraId="52D03BC7" w14:textId="77777777" w:rsidTr="008F50FA">
        <w:tc>
          <w:tcPr>
            <w:tcW w:w="1696" w:type="dxa"/>
          </w:tcPr>
          <w:p w14:paraId="06BD3BAD" w14:textId="74309B1B" w:rsidR="00D725AB" w:rsidRPr="00306585" w:rsidRDefault="00D725AB" w:rsidP="00D725AB">
            <w:pPr>
              <w:rPr>
                <w:sz w:val="28"/>
                <w:szCs w:val="28"/>
                <w:lang w:val="en-US"/>
              </w:rPr>
            </w:pPr>
          </w:p>
        </w:tc>
        <w:tc>
          <w:tcPr>
            <w:tcW w:w="1985" w:type="dxa"/>
          </w:tcPr>
          <w:p w14:paraId="24A71399" w14:textId="41D82F70" w:rsidR="00D725AB" w:rsidRDefault="00D725AB" w:rsidP="00D725AB">
            <w:pPr>
              <w:rPr>
                <w:sz w:val="28"/>
                <w:szCs w:val="28"/>
              </w:rPr>
            </w:pPr>
            <w:proofErr w:type="spellStart"/>
            <w:r>
              <w:rPr>
                <w:sz w:val="28"/>
                <w:szCs w:val="28"/>
                <w:lang w:val="en-US"/>
              </w:rPr>
              <w:t>ship_city</w:t>
            </w:r>
            <w:proofErr w:type="spellEnd"/>
          </w:p>
        </w:tc>
        <w:tc>
          <w:tcPr>
            <w:tcW w:w="1984" w:type="dxa"/>
          </w:tcPr>
          <w:p w14:paraId="38A78D74" w14:textId="456C8892" w:rsidR="00D725AB" w:rsidRDefault="00D725AB" w:rsidP="00D725AB">
            <w:pPr>
              <w:rPr>
                <w:sz w:val="28"/>
                <w:szCs w:val="28"/>
              </w:rPr>
            </w:pPr>
            <w:r>
              <w:rPr>
                <w:sz w:val="28"/>
                <w:szCs w:val="28"/>
              </w:rPr>
              <w:t>Нет</w:t>
            </w:r>
          </w:p>
        </w:tc>
        <w:tc>
          <w:tcPr>
            <w:tcW w:w="3544" w:type="dxa"/>
          </w:tcPr>
          <w:p w14:paraId="0EEA6FD0" w14:textId="68277618" w:rsidR="00D725AB" w:rsidRDefault="008F50FA" w:rsidP="00D725AB">
            <w:pPr>
              <w:rPr>
                <w:sz w:val="28"/>
                <w:szCs w:val="28"/>
              </w:rPr>
            </w:pPr>
            <w:r>
              <w:rPr>
                <w:sz w:val="28"/>
                <w:szCs w:val="28"/>
              </w:rPr>
              <w:t>Город доставки</w:t>
            </w:r>
          </w:p>
        </w:tc>
      </w:tr>
      <w:tr w:rsidR="008F50FA" w14:paraId="3D939A2D" w14:textId="77777777" w:rsidTr="008F50FA">
        <w:tc>
          <w:tcPr>
            <w:tcW w:w="1696" w:type="dxa"/>
          </w:tcPr>
          <w:p w14:paraId="19922A7F" w14:textId="07BB413D" w:rsidR="00D725AB" w:rsidRPr="00306585" w:rsidRDefault="00D725AB" w:rsidP="00D725AB">
            <w:pPr>
              <w:rPr>
                <w:sz w:val="28"/>
                <w:szCs w:val="28"/>
                <w:lang w:val="en-US"/>
              </w:rPr>
            </w:pPr>
          </w:p>
        </w:tc>
        <w:tc>
          <w:tcPr>
            <w:tcW w:w="1985" w:type="dxa"/>
          </w:tcPr>
          <w:p w14:paraId="1774FE84" w14:textId="1DA0C1D1" w:rsidR="00D725AB" w:rsidRDefault="00D725AB" w:rsidP="00D725AB">
            <w:pPr>
              <w:rPr>
                <w:sz w:val="28"/>
                <w:szCs w:val="28"/>
              </w:rPr>
            </w:pPr>
            <w:proofErr w:type="spellStart"/>
            <w:r>
              <w:rPr>
                <w:sz w:val="28"/>
                <w:szCs w:val="28"/>
                <w:lang w:val="en-US"/>
              </w:rPr>
              <w:t>ship_state</w:t>
            </w:r>
            <w:proofErr w:type="spellEnd"/>
          </w:p>
        </w:tc>
        <w:tc>
          <w:tcPr>
            <w:tcW w:w="1984" w:type="dxa"/>
          </w:tcPr>
          <w:p w14:paraId="7E54C027" w14:textId="28D6F679" w:rsidR="00D725AB" w:rsidRDefault="00D725AB" w:rsidP="00D725AB">
            <w:pPr>
              <w:rPr>
                <w:sz w:val="28"/>
                <w:szCs w:val="28"/>
              </w:rPr>
            </w:pPr>
            <w:r>
              <w:rPr>
                <w:sz w:val="28"/>
                <w:szCs w:val="28"/>
              </w:rPr>
              <w:t>Нет</w:t>
            </w:r>
          </w:p>
        </w:tc>
        <w:tc>
          <w:tcPr>
            <w:tcW w:w="3544" w:type="dxa"/>
          </w:tcPr>
          <w:p w14:paraId="145C8CD6" w14:textId="0398557C" w:rsidR="00D725AB" w:rsidRDefault="008F50FA" w:rsidP="00D725AB">
            <w:pPr>
              <w:rPr>
                <w:sz w:val="28"/>
                <w:szCs w:val="28"/>
              </w:rPr>
            </w:pPr>
            <w:r>
              <w:rPr>
                <w:sz w:val="28"/>
                <w:szCs w:val="28"/>
              </w:rPr>
              <w:t>Область доставки</w:t>
            </w:r>
          </w:p>
        </w:tc>
      </w:tr>
      <w:tr w:rsidR="008F50FA" w14:paraId="7FF0C4A4" w14:textId="77777777" w:rsidTr="008F50FA">
        <w:tc>
          <w:tcPr>
            <w:tcW w:w="1696" w:type="dxa"/>
          </w:tcPr>
          <w:p w14:paraId="628E7F2C" w14:textId="35C28053" w:rsidR="00D725AB" w:rsidRPr="00306585" w:rsidRDefault="00D725AB" w:rsidP="00D725AB">
            <w:pPr>
              <w:rPr>
                <w:sz w:val="28"/>
                <w:szCs w:val="28"/>
                <w:lang w:val="en-US"/>
              </w:rPr>
            </w:pPr>
          </w:p>
        </w:tc>
        <w:tc>
          <w:tcPr>
            <w:tcW w:w="1985" w:type="dxa"/>
          </w:tcPr>
          <w:p w14:paraId="0FB19820" w14:textId="3B383882" w:rsidR="00D725AB" w:rsidRDefault="00D725AB" w:rsidP="00D725AB">
            <w:pPr>
              <w:rPr>
                <w:sz w:val="28"/>
                <w:szCs w:val="28"/>
              </w:rPr>
            </w:pPr>
            <w:proofErr w:type="spellStart"/>
            <w:r>
              <w:rPr>
                <w:sz w:val="28"/>
                <w:szCs w:val="28"/>
                <w:lang w:val="en-US"/>
              </w:rPr>
              <w:t>ship_post_code</w:t>
            </w:r>
            <w:proofErr w:type="spellEnd"/>
          </w:p>
        </w:tc>
        <w:tc>
          <w:tcPr>
            <w:tcW w:w="1984" w:type="dxa"/>
          </w:tcPr>
          <w:p w14:paraId="2B25AEA3" w14:textId="296ACE20" w:rsidR="00D725AB" w:rsidRDefault="00D725AB" w:rsidP="00D725AB">
            <w:pPr>
              <w:rPr>
                <w:sz w:val="28"/>
                <w:szCs w:val="28"/>
              </w:rPr>
            </w:pPr>
            <w:r>
              <w:rPr>
                <w:sz w:val="28"/>
                <w:szCs w:val="28"/>
              </w:rPr>
              <w:t>Нет</w:t>
            </w:r>
          </w:p>
        </w:tc>
        <w:tc>
          <w:tcPr>
            <w:tcW w:w="3544" w:type="dxa"/>
          </w:tcPr>
          <w:p w14:paraId="5FA960BB" w14:textId="1AFD82DC" w:rsidR="00D725AB" w:rsidRDefault="008F50FA" w:rsidP="00D725AB">
            <w:pPr>
              <w:rPr>
                <w:sz w:val="28"/>
                <w:szCs w:val="28"/>
              </w:rPr>
            </w:pPr>
            <w:r>
              <w:rPr>
                <w:sz w:val="28"/>
                <w:szCs w:val="28"/>
              </w:rPr>
              <w:t>Почтовый индекс доставки</w:t>
            </w:r>
          </w:p>
        </w:tc>
      </w:tr>
      <w:tr w:rsidR="008F50FA" w14:paraId="1FEFF42D" w14:textId="77777777" w:rsidTr="008F50FA">
        <w:tc>
          <w:tcPr>
            <w:tcW w:w="1696" w:type="dxa"/>
          </w:tcPr>
          <w:p w14:paraId="52B4B832" w14:textId="01C1CEB7" w:rsidR="00D725AB" w:rsidRPr="00306585" w:rsidRDefault="00D725AB" w:rsidP="00D725AB">
            <w:pPr>
              <w:rPr>
                <w:sz w:val="28"/>
                <w:szCs w:val="28"/>
                <w:lang w:val="en-US"/>
              </w:rPr>
            </w:pPr>
          </w:p>
        </w:tc>
        <w:tc>
          <w:tcPr>
            <w:tcW w:w="1985" w:type="dxa"/>
          </w:tcPr>
          <w:p w14:paraId="7A0B304D" w14:textId="76DC94F0" w:rsidR="00D725AB" w:rsidRDefault="00D725AB" w:rsidP="00D725AB">
            <w:pPr>
              <w:rPr>
                <w:sz w:val="28"/>
                <w:szCs w:val="28"/>
              </w:rPr>
            </w:pPr>
            <w:proofErr w:type="spellStart"/>
            <w:r>
              <w:rPr>
                <w:sz w:val="28"/>
                <w:szCs w:val="28"/>
                <w:lang w:val="en-US"/>
              </w:rPr>
              <w:t>ship_country</w:t>
            </w:r>
            <w:proofErr w:type="spellEnd"/>
          </w:p>
        </w:tc>
        <w:tc>
          <w:tcPr>
            <w:tcW w:w="1984" w:type="dxa"/>
          </w:tcPr>
          <w:p w14:paraId="1A48E785" w14:textId="5B3AE48C" w:rsidR="00D725AB" w:rsidRDefault="00D725AB" w:rsidP="00D725AB">
            <w:pPr>
              <w:rPr>
                <w:sz w:val="28"/>
                <w:szCs w:val="28"/>
              </w:rPr>
            </w:pPr>
            <w:r w:rsidRPr="00D725AB">
              <w:rPr>
                <w:sz w:val="28"/>
                <w:szCs w:val="28"/>
              </w:rPr>
              <w:t>Нет</w:t>
            </w:r>
          </w:p>
        </w:tc>
        <w:tc>
          <w:tcPr>
            <w:tcW w:w="3544" w:type="dxa"/>
          </w:tcPr>
          <w:p w14:paraId="79E6A25E" w14:textId="243FD588" w:rsidR="00D725AB" w:rsidRDefault="008F50FA" w:rsidP="00D725AB">
            <w:pPr>
              <w:rPr>
                <w:sz w:val="28"/>
                <w:szCs w:val="28"/>
              </w:rPr>
            </w:pPr>
            <w:r>
              <w:rPr>
                <w:sz w:val="28"/>
                <w:szCs w:val="28"/>
              </w:rPr>
              <w:t>Страна доставки</w:t>
            </w:r>
          </w:p>
        </w:tc>
      </w:tr>
      <w:tr w:rsidR="008F50FA" w14:paraId="53CC934A" w14:textId="77777777" w:rsidTr="008F50FA">
        <w:tc>
          <w:tcPr>
            <w:tcW w:w="1696" w:type="dxa"/>
          </w:tcPr>
          <w:p w14:paraId="537717EC" w14:textId="0323FECD" w:rsidR="00D725AB" w:rsidRPr="00306585" w:rsidRDefault="00D725AB" w:rsidP="00D725AB">
            <w:pPr>
              <w:rPr>
                <w:sz w:val="28"/>
                <w:szCs w:val="28"/>
                <w:lang w:val="en-US"/>
              </w:rPr>
            </w:pPr>
          </w:p>
        </w:tc>
        <w:tc>
          <w:tcPr>
            <w:tcW w:w="1985" w:type="dxa"/>
          </w:tcPr>
          <w:p w14:paraId="1ADD8DB5" w14:textId="074AA07F" w:rsidR="00D725AB" w:rsidRDefault="00D725AB" w:rsidP="00D725AB">
            <w:pPr>
              <w:rPr>
                <w:sz w:val="28"/>
                <w:szCs w:val="28"/>
              </w:rPr>
            </w:pPr>
            <w:proofErr w:type="spellStart"/>
            <w:r>
              <w:rPr>
                <w:sz w:val="28"/>
                <w:szCs w:val="28"/>
                <w:lang w:val="en-US"/>
              </w:rPr>
              <w:t>shipping_cost</w:t>
            </w:r>
            <w:proofErr w:type="spellEnd"/>
          </w:p>
        </w:tc>
        <w:tc>
          <w:tcPr>
            <w:tcW w:w="1984" w:type="dxa"/>
          </w:tcPr>
          <w:p w14:paraId="40920B7B" w14:textId="64AEC0F9" w:rsidR="00D725AB" w:rsidRDefault="00D725AB" w:rsidP="00D725AB">
            <w:pPr>
              <w:rPr>
                <w:sz w:val="28"/>
                <w:szCs w:val="28"/>
              </w:rPr>
            </w:pPr>
            <w:r>
              <w:rPr>
                <w:sz w:val="28"/>
                <w:szCs w:val="28"/>
              </w:rPr>
              <w:t>Да</w:t>
            </w:r>
          </w:p>
        </w:tc>
        <w:tc>
          <w:tcPr>
            <w:tcW w:w="3544" w:type="dxa"/>
          </w:tcPr>
          <w:p w14:paraId="3DCF4666" w14:textId="2A42414B" w:rsidR="00D725AB" w:rsidRDefault="008F50FA" w:rsidP="00D725AB">
            <w:pPr>
              <w:rPr>
                <w:sz w:val="28"/>
                <w:szCs w:val="28"/>
              </w:rPr>
            </w:pPr>
            <w:r>
              <w:rPr>
                <w:sz w:val="28"/>
                <w:szCs w:val="28"/>
              </w:rPr>
              <w:t>Стоимость доставки</w:t>
            </w:r>
          </w:p>
        </w:tc>
      </w:tr>
      <w:tr w:rsidR="008F50FA" w14:paraId="5994A203" w14:textId="77777777" w:rsidTr="008F50FA">
        <w:tc>
          <w:tcPr>
            <w:tcW w:w="1696" w:type="dxa"/>
          </w:tcPr>
          <w:p w14:paraId="6A3B6EB9" w14:textId="78E67155" w:rsidR="00D725AB" w:rsidRPr="00306585" w:rsidRDefault="00D725AB" w:rsidP="00D725AB">
            <w:pPr>
              <w:rPr>
                <w:sz w:val="28"/>
                <w:szCs w:val="28"/>
                <w:lang w:val="en-US"/>
              </w:rPr>
            </w:pPr>
          </w:p>
        </w:tc>
        <w:tc>
          <w:tcPr>
            <w:tcW w:w="1985" w:type="dxa"/>
          </w:tcPr>
          <w:p w14:paraId="05139E2E" w14:textId="54FBCB6D" w:rsidR="00D725AB" w:rsidRDefault="00D725AB" w:rsidP="00D725AB">
            <w:pPr>
              <w:rPr>
                <w:sz w:val="28"/>
                <w:szCs w:val="28"/>
              </w:rPr>
            </w:pPr>
            <w:proofErr w:type="spellStart"/>
            <w:r>
              <w:rPr>
                <w:sz w:val="28"/>
                <w:szCs w:val="28"/>
                <w:lang w:val="en-US"/>
              </w:rPr>
              <w:t>shipping_type</w:t>
            </w:r>
            <w:proofErr w:type="spellEnd"/>
          </w:p>
        </w:tc>
        <w:tc>
          <w:tcPr>
            <w:tcW w:w="1984" w:type="dxa"/>
          </w:tcPr>
          <w:p w14:paraId="5CA7FE8F" w14:textId="7D7C126E" w:rsidR="00D725AB" w:rsidRDefault="00D725AB" w:rsidP="00D725AB">
            <w:pPr>
              <w:rPr>
                <w:sz w:val="28"/>
                <w:szCs w:val="28"/>
              </w:rPr>
            </w:pPr>
            <w:r w:rsidRPr="00D725AB">
              <w:rPr>
                <w:sz w:val="28"/>
                <w:szCs w:val="28"/>
              </w:rPr>
              <w:t>Нет</w:t>
            </w:r>
          </w:p>
        </w:tc>
        <w:tc>
          <w:tcPr>
            <w:tcW w:w="3544" w:type="dxa"/>
          </w:tcPr>
          <w:p w14:paraId="33DDA877" w14:textId="25121037" w:rsidR="00D725AB" w:rsidRDefault="008F50FA" w:rsidP="00D725AB">
            <w:pPr>
              <w:rPr>
                <w:sz w:val="28"/>
                <w:szCs w:val="28"/>
              </w:rPr>
            </w:pPr>
            <w:r>
              <w:rPr>
                <w:sz w:val="28"/>
                <w:szCs w:val="28"/>
              </w:rPr>
              <w:t>Тип доставки</w:t>
            </w:r>
          </w:p>
        </w:tc>
      </w:tr>
      <w:tr w:rsidR="008F50FA" w14:paraId="0A7737F6" w14:textId="77777777" w:rsidTr="008F50FA">
        <w:tc>
          <w:tcPr>
            <w:tcW w:w="1696" w:type="dxa"/>
          </w:tcPr>
          <w:p w14:paraId="3618438D" w14:textId="3B96B39F" w:rsidR="00D725AB" w:rsidRPr="00306585" w:rsidRDefault="00D725AB" w:rsidP="00D725AB">
            <w:pPr>
              <w:rPr>
                <w:sz w:val="28"/>
                <w:szCs w:val="28"/>
                <w:lang w:val="en-US"/>
              </w:rPr>
            </w:pPr>
          </w:p>
        </w:tc>
        <w:tc>
          <w:tcPr>
            <w:tcW w:w="1985" w:type="dxa"/>
          </w:tcPr>
          <w:p w14:paraId="5BE458BB" w14:textId="5AB803A4" w:rsidR="00D725AB" w:rsidRDefault="00D725AB" w:rsidP="00D725AB">
            <w:pPr>
              <w:rPr>
                <w:sz w:val="28"/>
                <w:szCs w:val="28"/>
              </w:rPr>
            </w:pPr>
            <w:proofErr w:type="spellStart"/>
            <w:r>
              <w:rPr>
                <w:sz w:val="28"/>
                <w:szCs w:val="28"/>
                <w:lang w:val="en-US"/>
              </w:rPr>
              <w:t>vat_number</w:t>
            </w:r>
            <w:proofErr w:type="spellEnd"/>
          </w:p>
        </w:tc>
        <w:tc>
          <w:tcPr>
            <w:tcW w:w="1984" w:type="dxa"/>
          </w:tcPr>
          <w:p w14:paraId="622CD5F9" w14:textId="5B7ADF9F" w:rsidR="00D725AB" w:rsidRDefault="00D725AB" w:rsidP="00D725AB">
            <w:pPr>
              <w:rPr>
                <w:sz w:val="28"/>
                <w:szCs w:val="28"/>
              </w:rPr>
            </w:pPr>
            <w:r>
              <w:rPr>
                <w:sz w:val="28"/>
                <w:szCs w:val="28"/>
              </w:rPr>
              <w:t>Нет</w:t>
            </w:r>
          </w:p>
        </w:tc>
        <w:tc>
          <w:tcPr>
            <w:tcW w:w="3544" w:type="dxa"/>
          </w:tcPr>
          <w:p w14:paraId="6D199BB4" w14:textId="52E1890A" w:rsidR="00D725AB" w:rsidRDefault="008F50FA" w:rsidP="00D725AB">
            <w:pPr>
              <w:rPr>
                <w:sz w:val="28"/>
                <w:szCs w:val="28"/>
              </w:rPr>
            </w:pPr>
            <w:r>
              <w:rPr>
                <w:sz w:val="28"/>
                <w:szCs w:val="28"/>
              </w:rPr>
              <w:t>Номер налогоплательщика</w:t>
            </w:r>
          </w:p>
        </w:tc>
      </w:tr>
      <w:tr w:rsidR="008F50FA" w14:paraId="545C9BDD" w14:textId="77777777" w:rsidTr="008F50FA">
        <w:tc>
          <w:tcPr>
            <w:tcW w:w="1696" w:type="dxa"/>
          </w:tcPr>
          <w:p w14:paraId="1AAA9DAE" w14:textId="1F75B833" w:rsidR="00D725AB" w:rsidRPr="00306585" w:rsidRDefault="00D725AB" w:rsidP="00D725AB">
            <w:pPr>
              <w:rPr>
                <w:sz w:val="28"/>
                <w:szCs w:val="28"/>
                <w:lang w:val="en-US"/>
              </w:rPr>
            </w:pPr>
          </w:p>
        </w:tc>
        <w:tc>
          <w:tcPr>
            <w:tcW w:w="1985" w:type="dxa"/>
          </w:tcPr>
          <w:p w14:paraId="1E6FD05D" w14:textId="60708BC2" w:rsidR="00D725AB" w:rsidRDefault="00D725AB" w:rsidP="00D725AB">
            <w:pPr>
              <w:rPr>
                <w:sz w:val="28"/>
                <w:szCs w:val="28"/>
              </w:rPr>
            </w:pPr>
            <w:proofErr w:type="spellStart"/>
            <w:r>
              <w:rPr>
                <w:sz w:val="28"/>
                <w:szCs w:val="28"/>
                <w:lang w:val="en-US"/>
              </w:rPr>
              <w:t>vat_rate</w:t>
            </w:r>
            <w:proofErr w:type="spellEnd"/>
          </w:p>
        </w:tc>
        <w:tc>
          <w:tcPr>
            <w:tcW w:w="1984" w:type="dxa"/>
          </w:tcPr>
          <w:p w14:paraId="42994372" w14:textId="480C814C" w:rsidR="00D725AB" w:rsidRDefault="00D725AB" w:rsidP="00D725AB">
            <w:pPr>
              <w:rPr>
                <w:sz w:val="28"/>
                <w:szCs w:val="28"/>
              </w:rPr>
            </w:pPr>
            <w:r>
              <w:rPr>
                <w:sz w:val="28"/>
                <w:szCs w:val="28"/>
              </w:rPr>
              <w:t>Нет</w:t>
            </w:r>
          </w:p>
        </w:tc>
        <w:tc>
          <w:tcPr>
            <w:tcW w:w="3544" w:type="dxa"/>
          </w:tcPr>
          <w:p w14:paraId="0CBD4715" w14:textId="2245B6A2" w:rsidR="00D725AB" w:rsidRDefault="008F50FA" w:rsidP="00D725AB">
            <w:pPr>
              <w:rPr>
                <w:sz w:val="28"/>
                <w:szCs w:val="28"/>
              </w:rPr>
            </w:pPr>
            <w:r>
              <w:rPr>
                <w:sz w:val="28"/>
                <w:szCs w:val="28"/>
              </w:rPr>
              <w:t>Процент НДС</w:t>
            </w:r>
          </w:p>
        </w:tc>
      </w:tr>
      <w:tr w:rsidR="008F50FA" w14:paraId="37536055" w14:textId="77777777" w:rsidTr="008F50FA">
        <w:tc>
          <w:tcPr>
            <w:tcW w:w="1696" w:type="dxa"/>
          </w:tcPr>
          <w:p w14:paraId="7FD43FB4" w14:textId="0228436A" w:rsidR="00D725AB" w:rsidRPr="00306585" w:rsidRDefault="00D725AB" w:rsidP="00D725AB">
            <w:pPr>
              <w:rPr>
                <w:sz w:val="28"/>
                <w:szCs w:val="28"/>
                <w:lang w:val="en-US"/>
              </w:rPr>
            </w:pPr>
          </w:p>
        </w:tc>
        <w:tc>
          <w:tcPr>
            <w:tcW w:w="1985" w:type="dxa"/>
          </w:tcPr>
          <w:p w14:paraId="0C9CD51B" w14:textId="58AE81DE" w:rsidR="00D725AB" w:rsidRDefault="00D725AB" w:rsidP="00D725AB">
            <w:pPr>
              <w:rPr>
                <w:sz w:val="28"/>
                <w:szCs w:val="28"/>
              </w:rPr>
            </w:pPr>
            <w:r>
              <w:rPr>
                <w:sz w:val="28"/>
                <w:szCs w:val="28"/>
                <w:lang w:val="en-US"/>
              </w:rPr>
              <w:t>vat</w:t>
            </w:r>
          </w:p>
        </w:tc>
        <w:tc>
          <w:tcPr>
            <w:tcW w:w="1984" w:type="dxa"/>
          </w:tcPr>
          <w:p w14:paraId="77A811E5" w14:textId="0FC2BD78" w:rsidR="00D725AB" w:rsidRDefault="00D725AB" w:rsidP="00D725AB">
            <w:pPr>
              <w:rPr>
                <w:sz w:val="28"/>
                <w:szCs w:val="28"/>
              </w:rPr>
            </w:pPr>
            <w:r w:rsidRPr="00D725AB">
              <w:rPr>
                <w:sz w:val="28"/>
                <w:szCs w:val="28"/>
              </w:rPr>
              <w:t>Да</w:t>
            </w:r>
          </w:p>
        </w:tc>
        <w:tc>
          <w:tcPr>
            <w:tcW w:w="3544" w:type="dxa"/>
          </w:tcPr>
          <w:p w14:paraId="05C37B07" w14:textId="40BAAB9B" w:rsidR="00D725AB" w:rsidRDefault="008F50FA" w:rsidP="00D725AB">
            <w:pPr>
              <w:rPr>
                <w:sz w:val="28"/>
                <w:szCs w:val="28"/>
              </w:rPr>
            </w:pPr>
            <w:r>
              <w:rPr>
                <w:sz w:val="28"/>
                <w:szCs w:val="28"/>
              </w:rPr>
              <w:t>НДС всего</w:t>
            </w:r>
          </w:p>
        </w:tc>
      </w:tr>
      <w:tr w:rsidR="008F50FA" w14:paraId="273C2EF9" w14:textId="77777777" w:rsidTr="008F50FA">
        <w:tc>
          <w:tcPr>
            <w:tcW w:w="1696" w:type="dxa"/>
          </w:tcPr>
          <w:p w14:paraId="14A37DD7" w14:textId="5DAEE68A" w:rsidR="00D725AB" w:rsidRPr="00306585" w:rsidRDefault="00D725AB" w:rsidP="00D725AB">
            <w:pPr>
              <w:rPr>
                <w:sz w:val="28"/>
                <w:szCs w:val="28"/>
                <w:lang w:val="en-US"/>
              </w:rPr>
            </w:pPr>
          </w:p>
        </w:tc>
        <w:tc>
          <w:tcPr>
            <w:tcW w:w="1985" w:type="dxa"/>
          </w:tcPr>
          <w:p w14:paraId="5F1F563A" w14:textId="39B90D2C" w:rsidR="00D725AB" w:rsidRDefault="00D725AB" w:rsidP="00D725AB">
            <w:pPr>
              <w:rPr>
                <w:sz w:val="28"/>
                <w:szCs w:val="28"/>
              </w:rPr>
            </w:pPr>
            <w:proofErr w:type="spellStart"/>
            <w:r>
              <w:rPr>
                <w:sz w:val="28"/>
                <w:szCs w:val="28"/>
                <w:lang w:val="en-US"/>
              </w:rPr>
              <w:t>subtotal_items</w:t>
            </w:r>
            <w:proofErr w:type="spellEnd"/>
          </w:p>
        </w:tc>
        <w:tc>
          <w:tcPr>
            <w:tcW w:w="1984" w:type="dxa"/>
          </w:tcPr>
          <w:p w14:paraId="503BE6F4" w14:textId="39A5DC46" w:rsidR="00D725AB" w:rsidRDefault="00D725AB" w:rsidP="00D725AB">
            <w:pPr>
              <w:rPr>
                <w:sz w:val="28"/>
                <w:szCs w:val="28"/>
              </w:rPr>
            </w:pPr>
            <w:r w:rsidRPr="00D725AB">
              <w:rPr>
                <w:sz w:val="28"/>
                <w:szCs w:val="28"/>
              </w:rPr>
              <w:t>Да</w:t>
            </w:r>
          </w:p>
        </w:tc>
        <w:tc>
          <w:tcPr>
            <w:tcW w:w="3544" w:type="dxa"/>
          </w:tcPr>
          <w:p w14:paraId="25181075" w14:textId="3EF0A1EC" w:rsidR="00D725AB" w:rsidRPr="008F50FA" w:rsidRDefault="008F50FA" w:rsidP="00D725AB">
            <w:pPr>
              <w:rPr>
                <w:sz w:val="28"/>
                <w:szCs w:val="28"/>
              </w:rPr>
            </w:pPr>
            <w:r>
              <w:rPr>
                <w:sz w:val="28"/>
                <w:szCs w:val="28"/>
              </w:rPr>
              <w:t>Стоимость товаров без НДС</w:t>
            </w:r>
          </w:p>
        </w:tc>
      </w:tr>
      <w:tr w:rsidR="008F50FA" w14:paraId="3AE84D8E" w14:textId="77777777" w:rsidTr="008F50FA">
        <w:tc>
          <w:tcPr>
            <w:tcW w:w="1696" w:type="dxa"/>
          </w:tcPr>
          <w:p w14:paraId="4AE2D176" w14:textId="19CF1C59" w:rsidR="00D725AB" w:rsidRPr="00306585" w:rsidRDefault="00D725AB" w:rsidP="00D725AB">
            <w:pPr>
              <w:rPr>
                <w:sz w:val="28"/>
                <w:szCs w:val="28"/>
                <w:lang w:val="en-US"/>
              </w:rPr>
            </w:pPr>
          </w:p>
        </w:tc>
        <w:tc>
          <w:tcPr>
            <w:tcW w:w="1985" w:type="dxa"/>
          </w:tcPr>
          <w:p w14:paraId="7A8A6EE2" w14:textId="0B3B1D91" w:rsidR="00D725AB" w:rsidRDefault="00D725AB" w:rsidP="00D725AB">
            <w:pPr>
              <w:rPr>
                <w:sz w:val="28"/>
                <w:szCs w:val="28"/>
              </w:rPr>
            </w:pPr>
            <w:r>
              <w:rPr>
                <w:sz w:val="28"/>
                <w:szCs w:val="28"/>
                <w:lang w:val="en-US"/>
              </w:rPr>
              <w:t>subtotal</w:t>
            </w:r>
          </w:p>
        </w:tc>
        <w:tc>
          <w:tcPr>
            <w:tcW w:w="1984" w:type="dxa"/>
          </w:tcPr>
          <w:p w14:paraId="2BCCDE32" w14:textId="7F572485" w:rsidR="00D725AB" w:rsidRDefault="00D725AB" w:rsidP="00D725AB">
            <w:pPr>
              <w:rPr>
                <w:sz w:val="28"/>
                <w:szCs w:val="28"/>
              </w:rPr>
            </w:pPr>
            <w:r w:rsidRPr="00D725AB">
              <w:rPr>
                <w:sz w:val="28"/>
                <w:szCs w:val="28"/>
              </w:rPr>
              <w:t>Да</w:t>
            </w:r>
          </w:p>
        </w:tc>
        <w:tc>
          <w:tcPr>
            <w:tcW w:w="3544" w:type="dxa"/>
          </w:tcPr>
          <w:p w14:paraId="6D74F502" w14:textId="1F36B8E6" w:rsidR="00D725AB" w:rsidRDefault="008F50FA" w:rsidP="00D725AB">
            <w:pPr>
              <w:rPr>
                <w:sz w:val="28"/>
                <w:szCs w:val="28"/>
              </w:rPr>
            </w:pPr>
            <w:r>
              <w:rPr>
                <w:sz w:val="28"/>
                <w:szCs w:val="28"/>
              </w:rPr>
              <w:t>Стоимость покупок и доставки, не включая НДС</w:t>
            </w:r>
          </w:p>
        </w:tc>
      </w:tr>
      <w:tr w:rsidR="008F50FA" w14:paraId="653A1653" w14:textId="77777777" w:rsidTr="008F50FA">
        <w:tc>
          <w:tcPr>
            <w:tcW w:w="1696" w:type="dxa"/>
          </w:tcPr>
          <w:p w14:paraId="7CF415ED" w14:textId="397F2F24" w:rsidR="00D725AB" w:rsidRPr="008F50FA" w:rsidRDefault="00D725AB" w:rsidP="00D725AB">
            <w:pPr>
              <w:rPr>
                <w:sz w:val="28"/>
                <w:szCs w:val="28"/>
              </w:rPr>
            </w:pPr>
          </w:p>
        </w:tc>
        <w:tc>
          <w:tcPr>
            <w:tcW w:w="1985" w:type="dxa"/>
          </w:tcPr>
          <w:p w14:paraId="3AFA2108" w14:textId="75E9E936" w:rsidR="00D725AB" w:rsidRDefault="00D725AB" w:rsidP="00D725AB">
            <w:pPr>
              <w:rPr>
                <w:sz w:val="28"/>
                <w:szCs w:val="28"/>
              </w:rPr>
            </w:pPr>
            <w:r>
              <w:rPr>
                <w:sz w:val="28"/>
                <w:szCs w:val="28"/>
                <w:lang w:val="en-US"/>
              </w:rPr>
              <w:t>total</w:t>
            </w:r>
          </w:p>
        </w:tc>
        <w:tc>
          <w:tcPr>
            <w:tcW w:w="1984" w:type="dxa"/>
          </w:tcPr>
          <w:p w14:paraId="28D1F42B" w14:textId="204F92DB" w:rsidR="00D725AB" w:rsidRDefault="00D725AB" w:rsidP="00D725AB">
            <w:pPr>
              <w:rPr>
                <w:sz w:val="28"/>
                <w:szCs w:val="28"/>
              </w:rPr>
            </w:pPr>
            <w:r w:rsidRPr="00D725AB">
              <w:rPr>
                <w:sz w:val="28"/>
                <w:szCs w:val="28"/>
              </w:rPr>
              <w:t>Да</w:t>
            </w:r>
          </w:p>
        </w:tc>
        <w:tc>
          <w:tcPr>
            <w:tcW w:w="3544" w:type="dxa"/>
          </w:tcPr>
          <w:p w14:paraId="1990DB4F" w14:textId="0EE8083A" w:rsidR="00D725AB" w:rsidRDefault="008F50FA" w:rsidP="00D725AB">
            <w:pPr>
              <w:rPr>
                <w:sz w:val="28"/>
                <w:szCs w:val="28"/>
              </w:rPr>
            </w:pPr>
            <w:r>
              <w:rPr>
                <w:sz w:val="28"/>
                <w:szCs w:val="28"/>
              </w:rPr>
              <w:t>Стоимость заказа, включая НДС</w:t>
            </w:r>
          </w:p>
        </w:tc>
      </w:tr>
      <w:tr w:rsidR="008F50FA" w14:paraId="0AC38941" w14:textId="77777777" w:rsidTr="008F50FA">
        <w:tc>
          <w:tcPr>
            <w:tcW w:w="1696" w:type="dxa"/>
          </w:tcPr>
          <w:p w14:paraId="007769F0" w14:textId="5F404361" w:rsidR="00D725AB" w:rsidRPr="00306585" w:rsidRDefault="00D725AB" w:rsidP="00D725AB">
            <w:pPr>
              <w:rPr>
                <w:sz w:val="28"/>
                <w:szCs w:val="28"/>
                <w:lang w:val="en-US"/>
              </w:rPr>
            </w:pPr>
          </w:p>
        </w:tc>
        <w:tc>
          <w:tcPr>
            <w:tcW w:w="1985" w:type="dxa"/>
          </w:tcPr>
          <w:p w14:paraId="0027D25D" w14:textId="29A4BCE5" w:rsidR="00D725AB" w:rsidRDefault="00D725AB" w:rsidP="00D725AB">
            <w:pPr>
              <w:rPr>
                <w:sz w:val="28"/>
                <w:szCs w:val="28"/>
              </w:rPr>
            </w:pPr>
            <w:r>
              <w:rPr>
                <w:sz w:val="28"/>
                <w:szCs w:val="28"/>
                <w:lang w:val="en-US"/>
              </w:rPr>
              <w:t>date</w:t>
            </w:r>
          </w:p>
        </w:tc>
        <w:tc>
          <w:tcPr>
            <w:tcW w:w="1984" w:type="dxa"/>
          </w:tcPr>
          <w:p w14:paraId="12BDF9C7" w14:textId="521C38C3" w:rsidR="00D725AB" w:rsidRDefault="00D725AB" w:rsidP="00D725AB">
            <w:pPr>
              <w:rPr>
                <w:sz w:val="28"/>
                <w:szCs w:val="28"/>
              </w:rPr>
            </w:pPr>
            <w:r w:rsidRPr="00D725AB">
              <w:rPr>
                <w:sz w:val="28"/>
                <w:szCs w:val="28"/>
              </w:rPr>
              <w:t>Да</w:t>
            </w:r>
          </w:p>
        </w:tc>
        <w:tc>
          <w:tcPr>
            <w:tcW w:w="3544" w:type="dxa"/>
          </w:tcPr>
          <w:p w14:paraId="1D240AEB" w14:textId="242F2490" w:rsidR="00D725AB" w:rsidRDefault="008F50FA" w:rsidP="00D725AB">
            <w:pPr>
              <w:rPr>
                <w:sz w:val="28"/>
                <w:szCs w:val="28"/>
              </w:rPr>
            </w:pPr>
            <w:r>
              <w:rPr>
                <w:sz w:val="28"/>
                <w:szCs w:val="28"/>
              </w:rPr>
              <w:t>Дата заказа</w:t>
            </w:r>
          </w:p>
        </w:tc>
      </w:tr>
      <w:tr w:rsidR="008F50FA" w14:paraId="31262A77" w14:textId="77777777" w:rsidTr="008F50FA">
        <w:tc>
          <w:tcPr>
            <w:tcW w:w="1696" w:type="dxa"/>
          </w:tcPr>
          <w:p w14:paraId="0A7538B7" w14:textId="3286275C" w:rsidR="00D725AB" w:rsidRPr="00D725AB" w:rsidRDefault="00D725AB" w:rsidP="00D725AB">
            <w:pPr>
              <w:rPr>
                <w:sz w:val="28"/>
                <w:szCs w:val="28"/>
              </w:rPr>
            </w:pPr>
            <w:r>
              <w:rPr>
                <w:sz w:val="28"/>
                <w:szCs w:val="28"/>
              </w:rPr>
              <w:t>Внешний</w:t>
            </w:r>
          </w:p>
        </w:tc>
        <w:tc>
          <w:tcPr>
            <w:tcW w:w="1985" w:type="dxa"/>
          </w:tcPr>
          <w:p w14:paraId="4E0D7D80" w14:textId="2FEF75D5" w:rsidR="00D725AB" w:rsidRDefault="00D725AB" w:rsidP="00D725AB">
            <w:pPr>
              <w:rPr>
                <w:sz w:val="28"/>
                <w:szCs w:val="28"/>
              </w:rPr>
            </w:pPr>
            <w:r>
              <w:rPr>
                <w:sz w:val="28"/>
                <w:szCs w:val="28"/>
                <w:lang w:val="en-US"/>
              </w:rPr>
              <w:t>status</w:t>
            </w:r>
          </w:p>
        </w:tc>
        <w:tc>
          <w:tcPr>
            <w:tcW w:w="1984" w:type="dxa"/>
          </w:tcPr>
          <w:p w14:paraId="76947A1A" w14:textId="2B415FB0" w:rsidR="00D725AB" w:rsidRDefault="00D725AB" w:rsidP="00D725AB">
            <w:pPr>
              <w:rPr>
                <w:sz w:val="28"/>
                <w:szCs w:val="28"/>
              </w:rPr>
            </w:pPr>
            <w:r w:rsidRPr="00D725AB">
              <w:rPr>
                <w:sz w:val="28"/>
                <w:szCs w:val="28"/>
              </w:rPr>
              <w:t>Да</w:t>
            </w:r>
          </w:p>
        </w:tc>
        <w:tc>
          <w:tcPr>
            <w:tcW w:w="3544" w:type="dxa"/>
          </w:tcPr>
          <w:p w14:paraId="4F6EF60E" w14:textId="77777777" w:rsidR="00D725AB" w:rsidRDefault="008F50FA" w:rsidP="00D725AB">
            <w:pPr>
              <w:rPr>
                <w:sz w:val="28"/>
                <w:szCs w:val="28"/>
              </w:rPr>
            </w:pPr>
            <w:r>
              <w:rPr>
                <w:sz w:val="28"/>
                <w:szCs w:val="28"/>
              </w:rPr>
              <w:t>Статус заказа</w:t>
            </w:r>
          </w:p>
          <w:p w14:paraId="391D3926" w14:textId="3BA7F0CB" w:rsidR="00A26C4C" w:rsidRPr="00A26C4C" w:rsidRDefault="00A26C4C" w:rsidP="00D725AB">
            <w:pPr>
              <w:rPr>
                <w:sz w:val="28"/>
                <w:szCs w:val="28"/>
              </w:rPr>
            </w:pPr>
            <w:r>
              <w:rPr>
                <w:sz w:val="28"/>
                <w:szCs w:val="28"/>
              </w:rPr>
              <w:t xml:space="preserve">Внешний ключ к сущности </w:t>
            </w:r>
            <w:r>
              <w:rPr>
                <w:sz w:val="28"/>
                <w:szCs w:val="28"/>
                <w:lang w:val="en-US"/>
              </w:rPr>
              <w:t>statuses</w:t>
            </w:r>
          </w:p>
        </w:tc>
      </w:tr>
      <w:tr w:rsidR="008F50FA" w14:paraId="14279D75" w14:textId="77777777" w:rsidTr="008F50FA">
        <w:tc>
          <w:tcPr>
            <w:tcW w:w="1696" w:type="dxa"/>
          </w:tcPr>
          <w:p w14:paraId="2037F1E5" w14:textId="3FC81E99" w:rsidR="00D725AB" w:rsidRPr="00A26C4C" w:rsidRDefault="00D725AB" w:rsidP="00D725AB">
            <w:pPr>
              <w:rPr>
                <w:sz w:val="28"/>
                <w:szCs w:val="28"/>
              </w:rPr>
            </w:pPr>
          </w:p>
        </w:tc>
        <w:tc>
          <w:tcPr>
            <w:tcW w:w="1985" w:type="dxa"/>
          </w:tcPr>
          <w:p w14:paraId="1D47AFCA" w14:textId="108841A7" w:rsidR="00D725AB" w:rsidRDefault="00D725AB" w:rsidP="00D725AB">
            <w:pPr>
              <w:rPr>
                <w:sz w:val="28"/>
                <w:szCs w:val="28"/>
              </w:rPr>
            </w:pPr>
            <w:proofErr w:type="spellStart"/>
            <w:r>
              <w:rPr>
                <w:sz w:val="28"/>
                <w:szCs w:val="28"/>
                <w:lang w:val="en-US"/>
              </w:rPr>
              <w:t>pp_status</w:t>
            </w:r>
            <w:proofErr w:type="spellEnd"/>
          </w:p>
        </w:tc>
        <w:tc>
          <w:tcPr>
            <w:tcW w:w="1984" w:type="dxa"/>
          </w:tcPr>
          <w:p w14:paraId="622FAACD" w14:textId="430A5C7E" w:rsidR="00D725AB" w:rsidRDefault="00D725AB" w:rsidP="00D725AB">
            <w:pPr>
              <w:rPr>
                <w:sz w:val="28"/>
                <w:szCs w:val="28"/>
              </w:rPr>
            </w:pPr>
            <w:r w:rsidRPr="00D725AB">
              <w:rPr>
                <w:sz w:val="28"/>
                <w:szCs w:val="28"/>
              </w:rPr>
              <w:t>Да</w:t>
            </w:r>
          </w:p>
        </w:tc>
        <w:tc>
          <w:tcPr>
            <w:tcW w:w="3544" w:type="dxa"/>
          </w:tcPr>
          <w:p w14:paraId="59B8732E" w14:textId="13575278" w:rsidR="00D725AB" w:rsidRPr="008F50FA" w:rsidRDefault="008F50FA" w:rsidP="00D725AB">
            <w:pPr>
              <w:rPr>
                <w:sz w:val="28"/>
                <w:szCs w:val="28"/>
              </w:rPr>
            </w:pPr>
            <w:r>
              <w:rPr>
                <w:sz w:val="28"/>
                <w:szCs w:val="28"/>
              </w:rPr>
              <w:t>Статус оплаты</w:t>
            </w:r>
          </w:p>
        </w:tc>
      </w:tr>
      <w:tr w:rsidR="008F50FA" w14:paraId="564983B1" w14:textId="77777777" w:rsidTr="008F50FA">
        <w:tc>
          <w:tcPr>
            <w:tcW w:w="1696" w:type="dxa"/>
          </w:tcPr>
          <w:p w14:paraId="4ED03AA4" w14:textId="7B4AA5DA" w:rsidR="00D725AB" w:rsidRPr="00306585" w:rsidRDefault="00D725AB" w:rsidP="00D725AB">
            <w:pPr>
              <w:rPr>
                <w:sz w:val="28"/>
                <w:szCs w:val="28"/>
                <w:lang w:val="en-US"/>
              </w:rPr>
            </w:pPr>
          </w:p>
        </w:tc>
        <w:tc>
          <w:tcPr>
            <w:tcW w:w="1985" w:type="dxa"/>
          </w:tcPr>
          <w:p w14:paraId="256674B4" w14:textId="564B4BE7" w:rsidR="00D725AB" w:rsidRDefault="00D725AB" w:rsidP="00D725AB">
            <w:pPr>
              <w:rPr>
                <w:sz w:val="28"/>
                <w:szCs w:val="28"/>
              </w:rPr>
            </w:pPr>
            <w:proofErr w:type="spellStart"/>
            <w:r>
              <w:rPr>
                <w:sz w:val="28"/>
                <w:szCs w:val="28"/>
                <w:lang w:val="en-US"/>
              </w:rPr>
              <w:t>txn_id</w:t>
            </w:r>
            <w:proofErr w:type="spellEnd"/>
          </w:p>
        </w:tc>
        <w:tc>
          <w:tcPr>
            <w:tcW w:w="1984" w:type="dxa"/>
          </w:tcPr>
          <w:p w14:paraId="6697F009" w14:textId="2CCAB80F" w:rsidR="00D725AB" w:rsidRDefault="00D725AB" w:rsidP="00D725AB">
            <w:pPr>
              <w:rPr>
                <w:sz w:val="28"/>
                <w:szCs w:val="28"/>
              </w:rPr>
            </w:pPr>
            <w:r>
              <w:rPr>
                <w:sz w:val="28"/>
                <w:szCs w:val="28"/>
              </w:rPr>
              <w:t>Нет</w:t>
            </w:r>
          </w:p>
        </w:tc>
        <w:tc>
          <w:tcPr>
            <w:tcW w:w="3544" w:type="dxa"/>
          </w:tcPr>
          <w:p w14:paraId="6DE07085" w14:textId="4CE122E9" w:rsidR="00D725AB" w:rsidRPr="00306585" w:rsidRDefault="008F50FA" w:rsidP="00D725AB">
            <w:pPr>
              <w:rPr>
                <w:sz w:val="28"/>
                <w:szCs w:val="28"/>
                <w:lang w:val="en-US"/>
              </w:rPr>
            </w:pPr>
            <w:r>
              <w:rPr>
                <w:sz w:val="28"/>
                <w:szCs w:val="28"/>
              </w:rPr>
              <w:t xml:space="preserve">Идентификатор транзакции </w:t>
            </w:r>
            <w:r>
              <w:rPr>
                <w:sz w:val="28"/>
                <w:szCs w:val="28"/>
                <w:lang w:val="en-US"/>
              </w:rPr>
              <w:t>PayPal</w:t>
            </w:r>
          </w:p>
        </w:tc>
      </w:tr>
      <w:tr w:rsidR="008F50FA" w14:paraId="1AF2A900" w14:textId="77777777" w:rsidTr="008F50FA">
        <w:tc>
          <w:tcPr>
            <w:tcW w:w="1696" w:type="dxa"/>
          </w:tcPr>
          <w:p w14:paraId="5D4E145C" w14:textId="79C986F7" w:rsidR="00D725AB" w:rsidRPr="00306585" w:rsidRDefault="00D725AB" w:rsidP="00D725AB">
            <w:pPr>
              <w:rPr>
                <w:sz w:val="28"/>
                <w:szCs w:val="28"/>
                <w:lang w:val="en-US"/>
              </w:rPr>
            </w:pPr>
          </w:p>
        </w:tc>
        <w:tc>
          <w:tcPr>
            <w:tcW w:w="1985" w:type="dxa"/>
          </w:tcPr>
          <w:p w14:paraId="176FFF51" w14:textId="21ABCB84" w:rsidR="00D725AB" w:rsidRDefault="00D725AB" w:rsidP="00D725AB">
            <w:pPr>
              <w:rPr>
                <w:sz w:val="28"/>
                <w:szCs w:val="28"/>
              </w:rPr>
            </w:pPr>
            <w:proofErr w:type="spellStart"/>
            <w:r>
              <w:rPr>
                <w:sz w:val="28"/>
                <w:szCs w:val="28"/>
                <w:lang w:val="en-US"/>
              </w:rPr>
              <w:t>payment_status</w:t>
            </w:r>
            <w:proofErr w:type="spellEnd"/>
          </w:p>
        </w:tc>
        <w:tc>
          <w:tcPr>
            <w:tcW w:w="1984" w:type="dxa"/>
          </w:tcPr>
          <w:p w14:paraId="3EA27D80" w14:textId="5136CE3F" w:rsidR="00D725AB" w:rsidRDefault="00D725AB" w:rsidP="00D725AB">
            <w:pPr>
              <w:rPr>
                <w:sz w:val="28"/>
                <w:szCs w:val="28"/>
              </w:rPr>
            </w:pPr>
            <w:r>
              <w:rPr>
                <w:sz w:val="28"/>
                <w:szCs w:val="28"/>
              </w:rPr>
              <w:t>Нет</w:t>
            </w:r>
          </w:p>
        </w:tc>
        <w:tc>
          <w:tcPr>
            <w:tcW w:w="3544" w:type="dxa"/>
          </w:tcPr>
          <w:p w14:paraId="7AB55E61" w14:textId="1567FE98" w:rsidR="00D725AB" w:rsidRPr="00306585" w:rsidRDefault="008F50FA" w:rsidP="00D725AB">
            <w:pPr>
              <w:rPr>
                <w:sz w:val="28"/>
                <w:szCs w:val="28"/>
                <w:lang w:val="en-US"/>
              </w:rPr>
            </w:pPr>
            <w:r>
              <w:rPr>
                <w:sz w:val="28"/>
                <w:szCs w:val="28"/>
              </w:rPr>
              <w:t xml:space="preserve">Статус оплаты </w:t>
            </w:r>
            <w:r>
              <w:rPr>
                <w:sz w:val="28"/>
                <w:szCs w:val="28"/>
                <w:lang w:val="en-US"/>
              </w:rPr>
              <w:t>PayPal</w:t>
            </w:r>
          </w:p>
        </w:tc>
      </w:tr>
    </w:tbl>
    <w:p w14:paraId="512A1157" w14:textId="77777777" w:rsidR="009056C3" w:rsidRDefault="009056C3"/>
    <w:p w14:paraId="27B31E7E" w14:textId="50F7555A" w:rsidR="009056C3" w:rsidRPr="00306585" w:rsidRDefault="009056C3" w:rsidP="00306585">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таблицы </w:t>
      </w:r>
      <w:r w:rsidR="00D0248B">
        <w:rPr>
          <w:rFonts w:ascii="Times New Roman" w:hAnsi="Times New Roman" w:cs="Times New Roman"/>
          <w:sz w:val="28"/>
          <w:szCs w:val="28"/>
        </w:rPr>
        <w:t>2</w:t>
      </w:r>
    </w:p>
    <w:tbl>
      <w:tblPr>
        <w:tblStyle w:val="a9"/>
        <w:tblW w:w="0" w:type="auto"/>
        <w:tblLayout w:type="fixed"/>
        <w:tblLook w:val="04A0" w:firstRow="1" w:lastRow="0" w:firstColumn="1" w:lastColumn="0" w:noHBand="0" w:noVBand="1"/>
      </w:tblPr>
      <w:tblGrid>
        <w:gridCol w:w="1696"/>
        <w:gridCol w:w="2268"/>
        <w:gridCol w:w="1985"/>
        <w:gridCol w:w="3260"/>
      </w:tblGrid>
      <w:tr w:rsidR="00F4080C" w14:paraId="73902B74" w14:textId="77777777" w:rsidTr="00306585">
        <w:tc>
          <w:tcPr>
            <w:tcW w:w="9209" w:type="dxa"/>
            <w:gridSpan w:val="4"/>
            <w:shd w:val="clear" w:color="auto" w:fill="BFBFBF" w:themeFill="background1" w:themeFillShade="BF"/>
          </w:tcPr>
          <w:p w14:paraId="553529C4" w14:textId="33EFB6A8" w:rsidR="00F4080C" w:rsidRPr="00306585" w:rsidRDefault="00F4080C" w:rsidP="00D725AB">
            <w:pPr>
              <w:rPr>
                <w:sz w:val="28"/>
                <w:szCs w:val="28"/>
                <w:lang w:val="en-US"/>
              </w:rPr>
            </w:pPr>
            <w:r>
              <w:rPr>
                <w:sz w:val="28"/>
                <w:szCs w:val="28"/>
              </w:rPr>
              <w:t xml:space="preserve">Сущность </w:t>
            </w:r>
            <w:proofErr w:type="spellStart"/>
            <w:r>
              <w:rPr>
                <w:sz w:val="28"/>
                <w:szCs w:val="28"/>
                <w:lang w:val="en-US"/>
              </w:rPr>
              <w:t>orders_items</w:t>
            </w:r>
            <w:proofErr w:type="spellEnd"/>
          </w:p>
        </w:tc>
      </w:tr>
      <w:tr w:rsidR="00F4080C" w14:paraId="77655B88" w14:textId="77777777" w:rsidTr="00306585">
        <w:tc>
          <w:tcPr>
            <w:tcW w:w="1696" w:type="dxa"/>
          </w:tcPr>
          <w:p w14:paraId="7CDFE684" w14:textId="0628DD6C" w:rsidR="00F4080C" w:rsidRDefault="00F4080C" w:rsidP="00F4080C">
            <w:pPr>
              <w:rPr>
                <w:sz w:val="28"/>
                <w:szCs w:val="28"/>
              </w:rPr>
            </w:pPr>
            <w:r>
              <w:rPr>
                <w:sz w:val="28"/>
                <w:szCs w:val="28"/>
              </w:rPr>
              <w:t>Ключ</w:t>
            </w:r>
          </w:p>
        </w:tc>
        <w:tc>
          <w:tcPr>
            <w:tcW w:w="2268" w:type="dxa"/>
          </w:tcPr>
          <w:p w14:paraId="349B4D04" w14:textId="68C31B60" w:rsidR="00F4080C" w:rsidRDefault="00F4080C" w:rsidP="00F4080C">
            <w:pPr>
              <w:rPr>
                <w:sz w:val="28"/>
                <w:szCs w:val="28"/>
              </w:rPr>
            </w:pPr>
            <w:r>
              <w:rPr>
                <w:sz w:val="28"/>
                <w:szCs w:val="28"/>
              </w:rPr>
              <w:t>Поле</w:t>
            </w:r>
          </w:p>
        </w:tc>
        <w:tc>
          <w:tcPr>
            <w:tcW w:w="1985" w:type="dxa"/>
          </w:tcPr>
          <w:p w14:paraId="44E65E0E" w14:textId="1FFE12FC" w:rsidR="00F4080C" w:rsidRDefault="00F4080C" w:rsidP="00F4080C">
            <w:pPr>
              <w:rPr>
                <w:sz w:val="28"/>
                <w:szCs w:val="28"/>
              </w:rPr>
            </w:pPr>
            <w:r>
              <w:rPr>
                <w:sz w:val="28"/>
                <w:szCs w:val="28"/>
              </w:rPr>
              <w:t>Обязательное</w:t>
            </w:r>
          </w:p>
        </w:tc>
        <w:tc>
          <w:tcPr>
            <w:tcW w:w="3260" w:type="dxa"/>
          </w:tcPr>
          <w:p w14:paraId="54B3237D" w14:textId="712B109B" w:rsidR="00F4080C" w:rsidRDefault="00F4080C" w:rsidP="00F4080C">
            <w:pPr>
              <w:rPr>
                <w:sz w:val="28"/>
                <w:szCs w:val="28"/>
              </w:rPr>
            </w:pPr>
            <w:r>
              <w:rPr>
                <w:sz w:val="28"/>
                <w:szCs w:val="28"/>
              </w:rPr>
              <w:t>Примечание</w:t>
            </w:r>
          </w:p>
        </w:tc>
      </w:tr>
      <w:tr w:rsidR="00F4080C" w14:paraId="15B87D94" w14:textId="77777777" w:rsidTr="00306585">
        <w:tc>
          <w:tcPr>
            <w:tcW w:w="1696" w:type="dxa"/>
          </w:tcPr>
          <w:p w14:paraId="06756A8B" w14:textId="74110612" w:rsidR="00F4080C" w:rsidRDefault="00F4080C" w:rsidP="00F4080C">
            <w:pPr>
              <w:rPr>
                <w:sz w:val="28"/>
                <w:szCs w:val="28"/>
              </w:rPr>
            </w:pPr>
            <w:r>
              <w:rPr>
                <w:sz w:val="28"/>
                <w:szCs w:val="28"/>
              </w:rPr>
              <w:t xml:space="preserve">Первичный </w:t>
            </w:r>
          </w:p>
        </w:tc>
        <w:tc>
          <w:tcPr>
            <w:tcW w:w="2268" w:type="dxa"/>
          </w:tcPr>
          <w:p w14:paraId="61850CF8" w14:textId="6143988C" w:rsidR="00F4080C" w:rsidRPr="00306585" w:rsidRDefault="009056C3" w:rsidP="00F4080C">
            <w:pPr>
              <w:rPr>
                <w:sz w:val="28"/>
                <w:szCs w:val="28"/>
                <w:lang w:val="en-US"/>
              </w:rPr>
            </w:pPr>
            <w:r>
              <w:rPr>
                <w:sz w:val="28"/>
                <w:szCs w:val="28"/>
                <w:lang w:val="en-US"/>
              </w:rPr>
              <w:t>id</w:t>
            </w:r>
          </w:p>
        </w:tc>
        <w:tc>
          <w:tcPr>
            <w:tcW w:w="1985" w:type="dxa"/>
          </w:tcPr>
          <w:p w14:paraId="484F61F5" w14:textId="5FE402B0" w:rsidR="00F4080C" w:rsidRDefault="009056C3" w:rsidP="00F4080C">
            <w:pPr>
              <w:rPr>
                <w:sz w:val="28"/>
                <w:szCs w:val="28"/>
              </w:rPr>
            </w:pPr>
            <w:r>
              <w:rPr>
                <w:sz w:val="28"/>
                <w:szCs w:val="28"/>
              </w:rPr>
              <w:t>Да</w:t>
            </w:r>
          </w:p>
        </w:tc>
        <w:tc>
          <w:tcPr>
            <w:tcW w:w="3260" w:type="dxa"/>
          </w:tcPr>
          <w:p w14:paraId="286DC202" w14:textId="4A0ABB80" w:rsidR="00F4080C" w:rsidRDefault="009056C3" w:rsidP="00F4080C">
            <w:pPr>
              <w:rPr>
                <w:sz w:val="28"/>
                <w:szCs w:val="28"/>
              </w:rPr>
            </w:pPr>
            <w:r>
              <w:rPr>
                <w:sz w:val="28"/>
                <w:szCs w:val="28"/>
              </w:rPr>
              <w:t>Идентификатор заказанного товара</w:t>
            </w:r>
          </w:p>
        </w:tc>
      </w:tr>
      <w:tr w:rsidR="009056C3" w:rsidRPr="005E2137" w14:paraId="279CA683" w14:textId="77777777" w:rsidTr="00306585">
        <w:tc>
          <w:tcPr>
            <w:tcW w:w="1696" w:type="dxa"/>
            <w:vMerge w:val="restart"/>
          </w:tcPr>
          <w:p w14:paraId="0415AC16" w14:textId="7DED5FD4" w:rsidR="009056C3" w:rsidRPr="009056C3" w:rsidRDefault="009056C3" w:rsidP="00F4080C">
            <w:pPr>
              <w:rPr>
                <w:sz w:val="28"/>
                <w:szCs w:val="28"/>
              </w:rPr>
            </w:pPr>
            <w:r>
              <w:rPr>
                <w:sz w:val="28"/>
                <w:szCs w:val="28"/>
              </w:rPr>
              <w:t>Внешний</w:t>
            </w:r>
          </w:p>
        </w:tc>
        <w:tc>
          <w:tcPr>
            <w:tcW w:w="2268" w:type="dxa"/>
          </w:tcPr>
          <w:p w14:paraId="4E776A4F" w14:textId="2A3DB44A" w:rsidR="009056C3" w:rsidRPr="00306585" w:rsidRDefault="009056C3" w:rsidP="00F4080C">
            <w:pPr>
              <w:rPr>
                <w:sz w:val="28"/>
                <w:szCs w:val="28"/>
                <w:lang w:val="en-US"/>
              </w:rPr>
            </w:pPr>
            <w:r>
              <w:rPr>
                <w:sz w:val="28"/>
                <w:szCs w:val="28"/>
                <w:lang w:val="en-US"/>
              </w:rPr>
              <w:t>order</w:t>
            </w:r>
          </w:p>
        </w:tc>
        <w:tc>
          <w:tcPr>
            <w:tcW w:w="1985" w:type="dxa"/>
          </w:tcPr>
          <w:p w14:paraId="563639E1" w14:textId="69685F11" w:rsidR="009056C3" w:rsidRDefault="009056C3" w:rsidP="00F4080C">
            <w:pPr>
              <w:rPr>
                <w:sz w:val="28"/>
                <w:szCs w:val="28"/>
              </w:rPr>
            </w:pPr>
            <w:r>
              <w:rPr>
                <w:sz w:val="28"/>
                <w:szCs w:val="28"/>
              </w:rPr>
              <w:t>Да</w:t>
            </w:r>
          </w:p>
        </w:tc>
        <w:tc>
          <w:tcPr>
            <w:tcW w:w="3260" w:type="dxa"/>
          </w:tcPr>
          <w:p w14:paraId="7B898B02" w14:textId="77777777" w:rsidR="009056C3" w:rsidRDefault="009056C3" w:rsidP="00F4080C">
            <w:pPr>
              <w:rPr>
                <w:sz w:val="28"/>
                <w:szCs w:val="28"/>
              </w:rPr>
            </w:pPr>
            <w:r>
              <w:rPr>
                <w:sz w:val="28"/>
                <w:szCs w:val="28"/>
              </w:rPr>
              <w:t>Идентификатор заказа</w:t>
            </w:r>
          </w:p>
          <w:p w14:paraId="79575D21" w14:textId="5E5EF27D" w:rsidR="009056C3" w:rsidRPr="009056C3" w:rsidRDefault="009056C3" w:rsidP="00F4080C">
            <w:pPr>
              <w:rPr>
                <w:sz w:val="28"/>
                <w:szCs w:val="28"/>
              </w:rPr>
            </w:pPr>
            <w:r>
              <w:rPr>
                <w:sz w:val="28"/>
                <w:szCs w:val="28"/>
              </w:rPr>
              <w:t xml:space="preserve">Внешний ключ к сущности </w:t>
            </w:r>
            <w:r>
              <w:rPr>
                <w:sz w:val="28"/>
                <w:szCs w:val="28"/>
                <w:lang w:val="en-US"/>
              </w:rPr>
              <w:t>orders</w:t>
            </w:r>
          </w:p>
        </w:tc>
      </w:tr>
      <w:tr w:rsidR="009056C3" w14:paraId="2E702182" w14:textId="77777777" w:rsidTr="00306585">
        <w:tc>
          <w:tcPr>
            <w:tcW w:w="1696" w:type="dxa"/>
            <w:vMerge/>
          </w:tcPr>
          <w:p w14:paraId="120F6B77" w14:textId="3C2FD42F" w:rsidR="009056C3" w:rsidRDefault="009056C3" w:rsidP="00F4080C">
            <w:pPr>
              <w:rPr>
                <w:sz w:val="28"/>
                <w:szCs w:val="28"/>
              </w:rPr>
            </w:pPr>
          </w:p>
        </w:tc>
        <w:tc>
          <w:tcPr>
            <w:tcW w:w="2268" w:type="dxa"/>
          </w:tcPr>
          <w:p w14:paraId="749A6A7A" w14:textId="59544488" w:rsidR="009056C3" w:rsidRPr="00306585" w:rsidRDefault="009056C3" w:rsidP="00F4080C">
            <w:pPr>
              <w:rPr>
                <w:sz w:val="28"/>
                <w:szCs w:val="28"/>
                <w:lang w:val="en-US"/>
              </w:rPr>
            </w:pPr>
            <w:r>
              <w:rPr>
                <w:sz w:val="28"/>
                <w:szCs w:val="28"/>
                <w:lang w:val="en-US"/>
              </w:rPr>
              <w:t>product</w:t>
            </w:r>
          </w:p>
        </w:tc>
        <w:tc>
          <w:tcPr>
            <w:tcW w:w="1985" w:type="dxa"/>
          </w:tcPr>
          <w:p w14:paraId="62F3B7A4" w14:textId="6B7A4924" w:rsidR="009056C3" w:rsidRDefault="009056C3" w:rsidP="00F4080C">
            <w:pPr>
              <w:rPr>
                <w:sz w:val="28"/>
                <w:szCs w:val="28"/>
              </w:rPr>
            </w:pPr>
            <w:r>
              <w:rPr>
                <w:sz w:val="28"/>
                <w:szCs w:val="28"/>
              </w:rPr>
              <w:t>Да</w:t>
            </w:r>
          </w:p>
        </w:tc>
        <w:tc>
          <w:tcPr>
            <w:tcW w:w="3260" w:type="dxa"/>
          </w:tcPr>
          <w:p w14:paraId="29AAA709" w14:textId="77777777" w:rsidR="009056C3" w:rsidRDefault="009056C3" w:rsidP="00F4080C">
            <w:pPr>
              <w:rPr>
                <w:sz w:val="28"/>
                <w:szCs w:val="28"/>
              </w:rPr>
            </w:pPr>
            <w:r>
              <w:rPr>
                <w:sz w:val="28"/>
                <w:szCs w:val="28"/>
              </w:rPr>
              <w:t>Идентификатор товара</w:t>
            </w:r>
          </w:p>
          <w:p w14:paraId="3AD8E904" w14:textId="26FFDF7D" w:rsidR="009056C3" w:rsidRPr="009056C3" w:rsidRDefault="009056C3" w:rsidP="00F4080C">
            <w:pPr>
              <w:rPr>
                <w:sz w:val="28"/>
                <w:szCs w:val="28"/>
              </w:rPr>
            </w:pPr>
            <w:r>
              <w:rPr>
                <w:sz w:val="28"/>
                <w:szCs w:val="28"/>
              </w:rPr>
              <w:t xml:space="preserve">Внешний ключ к сущности </w:t>
            </w:r>
            <w:r>
              <w:rPr>
                <w:sz w:val="28"/>
                <w:szCs w:val="28"/>
                <w:lang w:val="en-US"/>
              </w:rPr>
              <w:t>products</w:t>
            </w:r>
          </w:p>
        </w:tc>
      </w:tr>
      <w:tr w:rsidR="00F4080C" w14:paraId="269E8010" w14:textId="77777777" w:rsidTr="00306585">
        <w:tc>
          <w:tcPr>
            <w:tcW w:w="1696" w:type="dxa"/>
          </w:tcPr>
          <w:p w14:paraId="2D8EB893" w14:textId="77777777" w:rsidR="00F4080C" w:rsidRDefault="00F4080C" w:rsidP="00F4080C">
            <w:pPr>
              <w:rPr>
                <w:sz w:val="28"/>
                <w:szCs w:val="28"/>
              </w:rPr>
            </w:pPr>
          </w:p>
        </w:tc>
        <w:tc>
          <w:tcPr>
            <w:tcW w:w="2268" w:type="dxa"/>
          </w:tcPr>
          <w:p w14:paraId="574BAFB9" w14:textId="06085337" w:rsidR="00F4080C" w:rsidRPr="00306585" w:rsidRDefault="009056C3" w:rsidP="00F4080C">
            <w:pPr>
              <w:rPr>
                <w:sz w:val="28"/>
                <w:szCs w:val="28"/>
                <w:lang w:val="en-US"/>
              </w:rPr>
            </w:pPr>
            <w:r>
              <w:rPr>
                <w:sz w:val="28"/>
                <w:szCs w:val="28"/>
                <w:lang w:val="en-US"/>
              </w:rPr>
              <w:t>price</w:t>
            </w:r>
          </w:p>
        </w:tc>
        <w:tc>
          <w:tcPr>
            <w:tcW w:w="1985" w:type="dxa"/>
          </w:tcPr>
          <w:p w14:paraId="0DA141A0" w14:textId="4900D3B4" w:rsidR="00F4080C" w:rsidRDefault="009056C3" w:rsidP="00F4080C">
            <w:pPr>
              <w:rPr>
                <w:sz w:val="28"/>
                <w:szCs w:val="28"/>
              </w:rPr>
            </w:pPr>
            <w:r>
              <w:rPr>
                <w:sz w:val="28"/>
                <w:szCs w:val="28"/>
              </w:rPr>
              <w:t>Да</w:t>
            </w:r>
          </w:p>
        </w:tc>
        <w:tc>
          <w:tcPr>
            <w:tcW w:w="3260" w:type="dxa"/>
          </w:tcPr>
          <w:p w14:paraId="7E5F3C70" w14:textId="486D2C7C" w:rsidR="00F4080C" w:rsidRDefault="009056C3" w:rsidP="00F4080C">
            <w:pPr>
              <w:rPr>
                <w:sz w:val="28"/>
                <w:szCs w:val="28"/>
              </w:rPr>
            </w:pPr>
            <w:r>
              <w:rPr>
                <w:sz w:val="28"/>
                <w:szCs w:val="28"/>
              </w:rPr>
              <w:t>Стоимость товара</w:t>
            </w:r>
          </w:p>
        </w:tc>
      </w:tr>
      <w:tr w:rsidR="00F4080C" w14:paraId="34D525CB" w14:textId="77777777" w:rsidTr="00306585">
        <w:tc>
          <w:tcPr>
            <w:tcW w:w="1696" w:type="dxa"/>
          </w:tcPr>
          <w:p w14:paraId="55F025D5" w14:textId="77777777" w:rsidR="00F4080C" w:rsidRDefault="00F4080C" w:rsidP="00F4080C">
            <w:pPr>
              <w:rPr>
                <w:sz w:val="28"/>
                <w:szCs w:val="28"/>
              </w:rPr>
            </w:pPr>
          </w:p>
        </w:tc>
        <w:tc>
          <w:tcPr>
            <w:tcW w:w="2268" w:type="dxa"/>
          </w:tcPr>
          <w:p w14:paraId="78E85203" w14:textId="087ECB97" w:rsidR="00F4080C" w:rsidRPr="00306585" w:rsidRDefault="009056C3" w:rsidP="00F4080C">
            <w:pPr>
              <w:rPr>
                <w:sz w:val="28"/>
                <w:szCs w:val="28"/>
                <w:lang w:val="en-US"/>
              </w:rPr>
            </w:pPr>
            <w:r>
              <w:rPr>
                <w:sz w:val="28"/>
                <w:szCs w:val="28"/>
                <w:lang w:val="en-US"/>
              </w:rPr>
              <w:t>qty</w:t>
            </w:r>
          </w:p>
        </w:tc>
        <w:tc>
          <w:tcPr>
            <w:tcW w:w="1985" w:type="dxa"/>
          </w:tcPr>
          <w:p w14:paraId="039F440A" w14:textId="3B7A248C" w:rsidR="00F4080C" w:rsidRDefault="009056C3" w:rsidP="00F4080C">
            <w:pPr>
              <w:rPr>
                <w:sz w:val="28"/>
                <w:szCs w:val="28"/>
              </w:rPr>
            </w:pPr>
            <w:r>
              <w:rPr>
                <w:sz w:val="28"/>
                <w:szCs w:val="28"/>
              </w:rPr>
              <w:t>Да</w:t>
            </w:r>
          </w:p>
        </w:tc>
        <w:tc>
          <w:tcPr>
            <w:tcW w:w="3260" w:type="dxa"/>
          </w:tcPr>
          <w:p w14:paraId="1001EC5B" w14:textId="74EA0863" w:rsidR="00F4080C" w:rsidRDefault="009056C3" w:rsidP="00F4080C">
            <w:pPr>
              <w:rPr>
                <w:sz w:val="28"/>
                <w:szCs w:val="28"/>
              </w:rPr>
            </w:pPr>
            <w:r>
              <w:rPr>
                <w:sz w:val="28"/>
                <w:szCs w:val="28"/>
              </w:rPr>
              <w:t>Количество товара</w:t>
            </w:r>
          </w:p>
        </w:tc>
      </w:tr>
      <w:tr w:rsidR="009056C3" w14:paraId="43F328F7" w14:textId="77777777" w:rsidTr="00306585">
        <w:tc>
          <w:tcPr>
            <w:tcW w:w="9209" w:type="dxa"/>
            <w:gridSpan w:val="4"/>
            <w:shd w:val="clear" w:color="auto" w:fill="BFBFBF" w:themeFill="background1" w:themeFillShade="BF"/>
          </w:tcPr>
          <w:p w14:paraId="42BF6785" w14:textId="065D3906" w:rsidR="009056C3" w:rsidRPr="00306585" w:rsidRDefault="009056C3" w:rsidP="00F4080C">
            <w:pPr>
              <w:rPr>
                <w:sz w:val="28"/>
                <w:szCs w:val="28"/>
                <w:lang w:val="en-US"/>
              </w:rPr>
            </w:pPr>
            <w:bookmarkStart w:id="154" w:name="_Hlk41944130"/>
            <w:r>
              <w:rPr>
                <w:sz w:val="28"/>
                <w:szCs w:val="28"/>
              </w:rPr>
              <w:t xml:space="preserve">Сущность </w:t>
            </w:r>
            <w:r>
              <w:rPr>
                <w:sz w:val="28"/>
                <w:szCs w:val="28"/>
                <w:lang w:val="en-US"/>
              </w:rPr>
              <w:t>products</w:t>
            </w:r>
          </w:p>
        </w:tc>
      </w:tr>
      <w:tr w:rsidR="009056C3" w14:paraId="604C3C72" w14:textId="77777777" w:rsidTr="00306585">
        <w:tc>
          <w:tcPr>
            <w:tcW w:w="1696" w:type="dxa"/>
          </w:tcPr>
          <w:p w14:paraId="3AA36FE7" w14:textId="58FABA57" w:rsidR="009056C3" w:rsidRPr="00306585" w:rsidRDefault="009056C3" w:rsidP="009056C3">
            <w:pPr>
              <w:rPr>
                <w:sz w:val="28"/>
                <w:szCs w:val="28"/>
                <w:lang w:val="en-US"/>
              </w:rPr>
            </w:pPr>
            <w:r>
              <w:rPr>
                <w:sz w:val="28"/>
                <w:szCs w:val="28"/>
              </w:rPr>
              <w:t>Ключ</w:t>
            </w:r>
          </w:p>
        </w:tc>
        <w:tc>
          <w:tcPr>
            <w:tcW w:w="2268" w:type="dxa"/>
          </w:tcPr>
          <w:p w14:paraId="2B08B148" w14:textId="25CB8782" w:rsidR="009056C3" w:rsidRDefault="009056C3" w:rsidP="009056C3">
            <w:pPr>
              <w:rPr>
                <w:sz w:val="28"/>
                <w:szCs w:val="28"/>
              </w:rPr>
            </w:pPr>
            <w:r>
              <w:rPr>
                <w:sz w:val="28"/>
                <w:szCs w:val="28"/>
              </w:rPr>
              <w:t>Поле</w:t>
            </w:r>
          </w:p>
        </w:tc>
        <w:tc>
          <w:tcPr>
            <w:tcW w:w="1985" w:type="dxa"/>
          </w:tcPr>
          <w:p w14:paraId="0785F21F" w14:textId="0C1A3FED" w:rsidR="009056C3" w:rsidRDefault="009056C3" w:rsidP="009056C3">
            <w:pPr>
              <w:rPr>
                <w:sz w:val="28"/>
                <w:szCs w:val="28"/>
              </w:rPr>
            </w:pPr>
            <w:r>
              <w:rPr>
                <w:sz w:val="28"/>
                <w:szCs w:val="28"/>
              </w:rPr>
              <w:t>Обязательное</w:t>
            </w:r>
          </w:p>
        </w:tc>
        <w:tc>
          <w:tcPr>
            <w:tcW w:w="3260" w:type="dxa"/>
          </w:tcPr>
          <w:p w14:paraId="38A6565F" w14:textId="66131554" w:rsidR="009056C3" w:rsidRDefault="009056C3" w:rsidP="009056C3">
            <w:pPr>
              <w:rPr>
                <w:sz w:val="28"/>
                <w:szCs w:val="28"/>
              </w:rPr>
            </w:pPr>
            <w:r>
              <w:rPr>
                <w:sz w:val="28"/>
                <w:szCs w:val="28"/>
              </w:rPr>
              <w:t>Примечание</w:t>
            </w:r>
          </w:p>
        </w:tc>
      </w:tr>
      <w:bookmarkEnd w:id="154"/>
      <w:tr w:rsidR="009056C3" w14:paraId="0488B77C" w14:textId="77777777" w:rsidTr="00306585">
        <w:tc>
          <w:tcPr>
            <w:tcW w:w="1696" w:type="dxa"/>
          </w:tcPr>
          <w:p w14:paraId="2D53DAED" w14:textId="36534757" w:rsidR="009056C3" w:rsidRPr="009056C3" w:rsidRDefault="009056C3" w:rsidP="009056C3">
            <w:pPr>
              <w:rPr>
                <w:sz w:val="28"/>
                <w:szCs w:val="28"/>
              </w:rPr>
            </w:pPr>
            <w:r>
              <w:rPr>
                <w:sz w:val="28"/>
                <w:szCs w:val="28"/>
              </w:rPr>
              <w:t>Первичный</w:t>
            </w:r>
          </w:p>
        </w:tc>
        <w:tc>
          <w:tcPr>
            <w:tcW w:w="2268" w:type="dxa"/>
          </w:tcPr>
          <w:p w14:paraId="05028408" w14:textId="054FBACA" w:rsidR="009056C3" w:rsidRPr="00306585" w:rsidRDefault="009056C3" w:rsidP="009056C3">
            <w:pPr>
              <w:rPr>
                <w:sz w:val="28"/>
                <w:szCs w:val="28"/>
                <w:lang w:val="en-US"/>
              </w:rPr>
            </w:pPr>
            <w:r>
              <w:rPr>
                <w:sz w:val="28"/>
                <w:szCs w:val="28"/>
                <w:lang w:val="en-US"/>
              </w:rPr>
              <w:t>id</w:t>
            </w:r>
          </w:p>
        </w:tc>
        <w:tc>
          <w:tcPr>
            <w:tcW w:w="1985" w:type="dxa"/>
          </w:tcPr>
          <w:p w14:paraId="4C8FC76D" w14:textId="61467BFA" w:rsidR="009056C3" w:rsidRDefault="009056C3" w:rsidP="009056C3">
            <w:pPr>
              <w:rPr>
                <w:sz w:val="28"/>
                <w:szCs w:val="28"/>
              </w:rPr>
            </w:pPr>
            <w:r>
              <w:rPr>
                <w:sz w:val="28"/>
                <w:szCs w:val="28"/>
              </w:rPr>
              <w:t>Да</w:t>
            </w:r>
          </w:p>
        </w:tc>
        <w:tc>
          <w:tcPr>
            <w:tcW w:w="3260" w:type="dxa"/>
          </w:tcPr>
          <w:p w14:paraId="42E273FE" w14:textId="7C714704" w:rsidR="009056C3" w:rsidRDefault="009056C3" w:rsidP="009056C3">
            <w:pPr>
              <w:rPr>
                <w:sz w:val="28"/>
                <w:szCs w:val="28"/>
              </w:rPr>
            </w:pPr>
            <w:r>
              <w:rPr>
                <w:sz w:val="28"/>
                <w:szCs w:val="28"/>
              </w:rPr>
              <w:t>Идентификатор товара</w:t>
            </w:r>
          </w:p>
        </w:tc>
      </w:tr>
      <w:tr w:rsidR="009056C3" w14:paraId="5EC9903E" w14:textId="77777777" w:rsidTr="00306585">
        <w:tc>
          <w:tcPr>
            <w:tcW w:w="1696" w:type="dxa"/>
          </w:tcPr>
          <w:p w14:paraId="2ED5BE21" w14:textId="77777777" w:rsidR="009056C3" w:rsidRDefault="009056C3" w:rsidP="009056C3">
            <w:pPr>
              <w:rPr>
                <w:sz w:val="28"/>
                <w:szCs w:val="28"/>
              </w:rPr>
            </w:pPr>
          </w:p>
        </w:tc>
        <w:tc>
          <w:tcPr>
            <w:tcW w:w="2268" w:type="dxa"/>
          </w:tcPr>
          <w:p w14:paraId="58EBC457" w14:textId="268DE23A" w:rsidR="009056C3" w:rsidRPr="00306585" w:rsidRDefault="009056C3" w:rsidP="009056C3">
            <w:pPr>
              <w:rPr>
                <w:sz w:val="28"/>
                <w:szCs w:val="28"/>
                <w:lang w:val="en-US"/>
              </w:rPr>
            </w:pPr>
            <w:r>
              <w:rPr>
                <w:sz w:val="28"/>
                <w:szCs w:val="28"/>
                <w:lang w:val="en-US"/>
              </w:rPr>
              <w:t>name</w:t>
            </w:r>
          </w:p>
        </w:tc>
        <w:tc>
          <w:tcPr>
            <w:tcW w:w="1985" w:type="dxa"/>
          </w:tcPr>
          <w:p w14:paraId="67D81AF7" w14:textId="4ADCA16B" w:rsidR="009056C3" w:rsidRDefault="00A26C4C" w:rsidP="009056C3">
            <w:pPr>
              <w:rPr>
                <w:sz w:val="28"/>
                <w:szCs w:val="28"/>
              </w:rPr>
            </w:pPr>
            <w:r>
              <w:rPr>
                <w:sz w:val="28"/>
                <w:szCs w:val="28"/>
              </w:rPr>
              <w:t>Да</w:t>
            </w:r>
          </w:p>
        </w:tc>
        <w:tc>
          <w:tcPr>
            <w:tcW w:w="3260" w:type="dxa"/>
          </w:tcPr>
          <w:p w14:paraId="688F5C01" w14:textId="2A8BC7E1" w:rsidR="009056C3" w:rsidRDefault="00A26C4C" w:rsidP="009056C3">
            <w:pPr>
              <w:rPr>
                <w:sz w:val="28"/>
                <w:szCs w:val="28"/>
              </w:rPr>
            </w:pPr>
            <w:r>
              <w:rPr>
                <w:sz w:val="28"/>
                <w:szCs w:val="28"/>
              </w:rPr>
              <w:t>Наименование</w:t>
            </w:r>
          </w:p>
        </w:tc>
      </w:tr>
      <w:tr w:rsidR="009056C3" w14:paraId="65AF6C25" w14:textId="77777777" w:rsidTr="00306585">
        <w:tc>
          <w:tcPr>
            <w:tcW w:w="1696" w:type="dxa"/>
          </w:tcPr>
          <w:p w14:paraId="7388BF68" w14:textId="77777777" w:rsidR="009056C3" w:rsidRDefault="009056C3" w:rsidP="009056C3">
            <w:pPr>
              <w:rPr>
                <w:sz w:val="28"/>
                <w:szCs w:val="28"/>
              </w:rPr>
            </w:pPr>
          </w:p>
        </w:tc>
        <w:tc>
          <w:tcPr>
            <w:tcW w:w="2268" w:type="dxa"/>
          </w:tcPr>
          <w:p w14:paraId="6023FC94" w14:textId="4685FE6A" w:rsidR="009056C3" w:rsidRPr="00306585" w:rsidRDefault="009056C3" w:rsidP="009056C3">
            <w:pPr>
              <w:rPr>
                <w:sz w:val="28"/>
                <w:szCs w:val="28"/>
                <w:lang w:val="en-US"/>
              </w:rPr>
            </w:pPr>
            <w:r>
              <w:rPr>
                <w:sz w:val="28"/>
                <w:szCs w:val="28"/>
                <w:lang w:val="en-US"/>
              </w:rPr>
              <w:t>description</w:t>
            </w:r>
          </w:p>
        </w:tc>
        <w:tc>
          <w:tcPr>
            <w:tcW w:w="1985" w:type="dxa"/>
          </w:tcPr>
          <w:p w14:paraId="5F9DA716" w14:textId="3FA5AC25" w:rsidR="009056C3" w:rsidRDefault="00A26C4C" w:rsidP="009056C3">
            <w:pPr>
              <w:rPr>
                <w:sz w:val="28"/>
                <w:szCs w:val="28"/>
              </w:rPr>
            </w:pPr>
            <w:r>
              <w:rPr>
                <w:sz w:val="28"/>
                <w:szCs w:val="28"/>
              </w:rPr>
              <w:t>Да</w:t>
            </w:r>
          </w:p>
        </w:tc>
        <w:tc>
          <w:tcPr>
            <w:tcW w:w="3260" w:type="dxa"/>
          </w:tcPr>
          <w:p w14:paraId="3E1FD15B" w14:textId="0FCD1D58" w:rsidR="009056C3" w:rsidRDefault="00A26C4C" w:rsidP="009056C3">
            <w:pPr>
              <w:rPr>
                <w:sz w:val="28"/>
                <w:szCs w:val="28"/>
              </w:rPr>
            </w:pPr>
            <w:r>
              <w:rPr>
                <w:sz w:val="28"/>
                <w:szCs w:val="28"/>
              </w:rPr>
              <w:t>Описание</w:t>
            </w:r>
          </w:p>
        </w:tc>
      </w:tr>
      <w:tr w:rsidR="009056C3" w14:paraId="7B718A14" w14:textId="77777777" w:rsidTr="00306585">
        <w:tc>
          <w:tcPr>
            <w:tcW w:w="1696" w:type="dxa"/>
          </w:tcPr>
          <w:p w14:paraId="1AF4F47C" w14:textId="77777777" w:rsidR="009056C3" w:rsidRDefault="009056C3" w:rsidP="009056C3">
            <w:pPr>
              <w:rPr>
                <w:sz w:val="28"/>
                <w:szCs w:val="28"/>
              </w:rPr>
            </w:pPr>
          </w:p>
        </w:tc>
        <w:tc>
          <w:tcPr>
            <w:tcW w:w="2268" w:type="dxa"/>
          </w:tcPr>
          <w:p w14:paraId="4253F714" w14:textId="046F560E" w:rsidR="009056C3" w:rsidRPr="00306585" w:rsidRDefault="009056C3" w:rsidP="009056C3">
            <w:pPr>
              <w:rPr>
                <w:sz w:val="28"/>
                <w:szCs w:val="28"/>
                <w:lang w:val="en-US"/>
              </w:rPr>
            </w:pPr>
            <w:r>
              <w:rPr>
                <w:sz w:val="28"/>
                <w:szCs w:val="28"/>
                <w:lang w:val="en-US"/>
              </w:rPr>
              <w:t>price</w:t>
            </w:r>
          </w:p>
        </w:tc>
        <w:tc>
          <w:tcPr>
            <w:tcW w:w="1985" w:type="dxa"/>
          </w:tcPr>
          <w:p w14:paraId="2A3A9425" w14:textId="7C2D1DDC" w:rsidR="009056C3" w:rsidRDefault="00A26C4C" w:rsidP="009056C3">
            <w:pPr>
              <w:rPr>
                <w:sz w:val="28"/>
                <w:szCs w:val="28"/>
              </w:rPr>
            </w:pPr>
            <w:r>
              <w:rPr>
                <w:sz w:val="28"/>
                <w:szCs w:val="28"/>
              </w:rPr>
              <w:t>Да</w:t>
            </w:r>
          </w:p>
        </w:tc>
        <w:tc>
          <w:tcPr>
            <w:tcW w:w="3260" w:type="dxa"/>
          </w:tcPr>
          <w:p w14:paraId="24521161" w14:textId="45764541" w:rsidR="009056C3" w:rsidRDefault="00A26C4C" w:rsidP="009056C3">
            <w:pPr>
              <w:rPr>
                <w:sz w:val="28"/>
                <w:szCs w:val="28"/>
              </w:rPr>
            </w:pPr>
            <w:r>
              <w:rPr>
                <w:sz w:val="28"/>
                <w:szCs w:val="28"/>
              </w:rPr>
              <w:t>Цена</w:t>
            </w:r>
          </w:p>
        </w:tc>
      </w:tr>
      <w:tr w:rsidR="009056C3" w14:paraId="0B1D3CCC" w14:textId="77777777" w:rsidTr="00306585">
        <w:tc>
          <w:tcPr>
            <w:tcW w:w="1696" w:type="dxa"/>
          </w:tcPr>
          <w:p w14:paraId="67A6A2E5" w14:textId="77777777" w:rsidR="009056C3" w:rsidRDefault="009056C3" w:rsidP="009056C3">
            <w:pPr>
              <w:rPr>
                <w:sz w:val="28"/>
                <w:szCs w:val="28"/>
              </w:rPr>
            </w:pPr>
          </w:p>
        </w:tc>
        <w:tc>
          <w:tcPr>
            <w:tcW w:w="2268" w:type="dxa"/>
          </w:tcPr>
          <w:p w14:paraId="7EC419C8" w14:textId="779F3FE8" w:rsidR="009056C3" w:rsidRPr="00306585" w:rsidRDefault="009056C3" w:rsidP="009056C3">
            <w:pPr>
              <w:rPr>
                <w:sz w:val="28"/>
                <w:szCs w:val="28"/>
                <w:lang w:val="en-US"/>
              </w:rPr>
            </w:pPr>
            <w:r>
              <w:rPr>
                <w:sz w:val="28"/>
                <w:szCs w:val="28"/>
                <w:lang w:val="en-US"/>
              </w:rPr>
              <w:t>date</w:t>
            </w:r>
          </w:p>
        </w:tc>
        <w:tc>
          <w:tcPr>
            <w:tcW w:w="1985" w:type="dxa"/>
          </w:tcPr>
          <w:p w14:paraId="441E11C1" w14:textId="50E1A583" w:rsidR="009056C3" w:rsidRDefault="00A26C4C" w:rsidP="009056C3">
            <w:pPr>
              <w:rPr>
                <w:sz w:val="28"/>
                <w:szCs w:val="28"/>
              </w:rPr>
            </w:pPr>
            <w:r>
              <w:rPr>
                <w:sz w:val="28"/>
                <w:szCs w:val="28"/>
              </w:rPr>
              <w:t>Да</w:t>
            </w:r>
          </w:p>
        </w:tc>
        <w:tc>
          <w:tcPr>
            <w:tcW w:w="3260" w:type="dxa"/>
          </w:tcPr>
          <w:p w14:paraId="509BFBF1" w14:textId="007D6EA6" w:rsidR="009056C3" w:rsidRDefault="00A26C4C" w:rsidP="009056C3">
            <w:pPr>
              <w:rPr>
                <w:sz w:val="28"/>
                <w:szCs w:val="28"/>
              </w:rPr>
            </w:pPr>
            <w:r>
              <w:rPr>
                <w:sz w:val="28"/>
                <w:szCs w:val="28"/>
              </w:rPr>
              <w:t>Дата добавления в базу данных</w:t>
            </w:r>
          </w:p>
        </w:tc>
      </w:tr>
      <w:tr w:rsidR="009056C3" w14:paraId="1B7ED3DA" w14:textId="77777777" w:rsidTr="00306585">
        <w:tc>
          <w:tcPr>
            <w:tcW w:w="1696" w:type="dxa"/>
          </w:tcPr>
          <w:p w14:paraId="4E5A2FA6" w14:textId="55B5FBC8" w:rsidR="009056C3" w:rsidRDefault="009056C3" w:rsidP="009056C3">
            <w:pPr>
              <w:rPr>
                <w:sz w:val="28"/>
                <w:szCs w:val="28"/>
              </w:rPr>
            </w:pPr>
            <w:r>
              <w:rPr>
                <w:sz w:val="28"/>
                <w:szCs w:val="28"/>
              </w:rPr>
              <w:t>Внешний</w:t>
            </w:r>
          </w:p>
        </w:tc>
        <w:tc>
          <w:tcPr>
            <w:tcW w:w="2268" w:type="dxa"/>
          </w:tcPr>
          <w:p w14:paraId="74E2E44B" w14:textId="1050FAE7" w:rsidR="009056C3" w:rsidRPr="00306585" w:rsidRDefault="009056C3" w:rsidP="009056C3">
            <w:pPr>
              <w:rPr>
                <w:sz w:val="28"/>
                <w:szCs w:val="28"/>
                <w:lang w:val="en-US"/>
              </w:rPr>
            </w:pPr>
            <w:r>
              <w:rPr>
                <w:sz w:val="28"/>
                <w:szCs w:val="28"/>
                <w:lang w:val="en-US"/>
              </w:rPr>
              <w:t>category</w:t>
            </w:r>
          </w:p>
        </w:tc>
        <w:tc>
          <w:tcPr>
            <w:tcW w:w="1985" w:type="dxa"/>
          </w:tcPr>
          <w:p w14:paraId="3F5D0E27" w14:textId="166096C4" w:rsidR="009056C3" w:rsidRDefault="00A26C4C" w:rsidP="009056C3">
            <w:pPr>
              <w:rPr>
                <w:sz w:val="28"/>
                <w:szCs w:val="28"/>
              </w:rPr>
            </w:pPr>
            <w:r>
              <w:rPr>
                <w:sz w:val="28"/>
                <w:szCs w:val="28"/>
              </w:rPr>
              <w:t>Да</w:t>
            </w:r>
          </w:p>
        </w:tc>
        <w:tc>
          <w:tcPr>
            <w:tcW w:w="3260" w:type="dxa"/>
          </w:tcPr>
          <w:p w14:paraId="017DE14C" w14:textId="77777777" w:rsidR="009056C3" w:rsidRDefault="00A26C4C" w:rsidP="009056C3">
            <w:pPr>
              <w:rPr>
                <w:sz w:val="28"/>
                <w:szCs w:val="28"/>
              </w:rPr>
            </w:pPr>
            <w:r>
              <w:rPr>
                <w:sz w:val="28"/>
                <w:szCs w:val="28"/>
              </w:rPr>
              <w:t>Идентификатор категории</w:t>
            </w:r>
          </w:p>
          <w:p w14:paraId="6FF4C036" w14:textId="79717C9B" w:rsidR="00A26C4C" w:rsidRPr="00A26C4C" w:rsidRDefault="00A26C4C" w:rsidP="009056C3">
            <w:pPr>
              <w:rPr>
                <w:sz w:val="28"/>
                <w:szCs w:val="28"/>
              </w:rPr>
            </w:pPr>
            <w:r>
              <w:rPr>
                <w:sz w:val="28"/>
                <w:szCs w:val="28"/>
              </w:rPr>
              <w:t xml:space="preserve">Внешний ключ к таблице </w:t>
            </w:r>
            <w:r>
              <w:rPr>
                <w:sz w:val="28"/>
                <w:szCs w:val="28"/>
                <w:lang w:val="en-US"/>
              </w:rPr>
              <w:t>categories</w:t>
            </w:r>
          </w:p>
        </w:tc>
      </w:tr>
      <w:tr w:rsidR="009056C3" w14:paraId="0C3D277A" w14:textId="77777777" w:rsidTr="00306585">
        <w:tc>
          <w:tcPr>
            <w:tcW w:w="1696" w:type="dxa"/>
          </w:tcPr>
          <w:p w14:paraId="084AAB9D" w14:textId="77777777" w:rsidR="009056C3" w:rsidRDefault="009056C3" w:rsidP="009056C3">
            <w:pPr>
              <w:rPr>
                <w:sz w:val="28"/>
                <w:szCs w:val="28"/>
              </w:rPr>
            </w:pPr>
          </w:p>
        </w:tc>
        <w:tc>
          <w:tcPr>
            <w:tcW w:w="2268" w:type="dxa"/>
          </w:tcPr>
          <w:p w14:paraId="33A66CD8" w14:textId="230222A1" w:rsidR="009056C3" w:rsidRPr="00306585" w:rsidRDefault="009056C3" w:rsidP="009056C3">
            <w:pPr>
              <w:rPr>
                <w:sz w:val="28"/>
                <w:szCs w:val="28"/>
                <w:lang w:val="en-US"/>
              </w:rPr>
            </w:pPr>
            <w:r>
              <w:rPr>
                <w:sz w:val="28"/>
                <w:szCs w:val="28"/>
                <w:lang w:val="en-US"/>
              </w:rPr>
              <w:t>weight</w:t>
            </w:r>
          </w:p>
        </w:tc>
        <w:tc>
          <w:tcPr>
            <w:tcW w:w="1985" w:type="dxa"/>
          </w:tcPr>
          <w:p w14:paraId="12AA66E6" w14:textId="1FB1B87E" w:rsidR="009056C3" w:rsidRDefault="00A26C4C" w:rsidP="009056C3">
            <w:pPr>
              <w:rPr>
                <w:sz w:val="28"/>
                <w:szCs w:val="28"/>
              </w:rPr>
            </w:pPr>
            <w:r>
              <w:rPr>
                <w:sz w:val="28"/>
                <w:szCs w:val="28"/>
              </w:rPr>
              <w:t>Нет</w:t>
            </w:r>
          </w:p>
        </w:tc>
        <w:tc>
          <w:tcPr>
            <w:tcW w:w="3260" w:type="dxa"/>
          </w:tcPr>
          <w:p w14:paraId="2E3A4386" w14:textId="7ED819D2" w:rsidR="009056C3" w:rsidRPr="00A26C4C" w:rsidRDefault="00A26C4C" w:rsidP="009056C3">
            <w:pPr>
              <w:rPr>
                <w:sz w:val="28"/>
                <w:szCs w:val="28"/>
              </w:rPr>
            </w:pPr>
            <w:r>
              <w:rPr>
                <w:sz w:val="28"/>
                <w:szCs w:val="28"/>
              </w:rPr>
              <w:t>Вес</w:t>
            </w:r>
          </w:p>
        </w:tc>
      </w:tr>
      <w:tr w:rsidR="009056C3" w14:paraId="5D8392F0" w14:textId="77777777" w:rsidTr="00306585">
        <w:tc>
          <w:tcPr>
            <w:tcW w:w="1696" w:type="dxa"/>
          </w:tcPr>
          <w:p w14:paraId="36EDE463" w14:textId="77777777" w:rsidR="009056C3" w:rsidRDefault="009056C3" w:rsidP="009056C3">
            <w:pPr>
              <w:rPr>
                <w:sz w:val="28"/>
                <w:szCs w:val="28"/>
              </w:rPr>
            </w:pPr>
          </w:p>
        </w:tc>
        <w:tc>
          <w:tcPr>
            <w:tcW w:w="2268" w:type="dxa"/>
          </w:tcPr>
          <w:p w14:paraId="5F5F7F75" w14:textId="5D888471" w:rsidR="009056C3" w:rsidRPr="00306585" w:rsidRDefault="009056C3" w:rsidP="009056C3">
            <w:pPr>
              <w:rPr>
                <w:sz w:val="28"/>
                <w:szCs w:val="28"/>
                <w:lang w:val="en-US"/>
              </w:rPr>
            </w:pPr>
            <w:r>
              <w:rPr>
                <w:sz w:val="28"/>
                <w:szCs w:val="28"/>
                <w:lang w:val="en-US"/>
              </w:rPr>
              <w:t>qty</w:t>
            </w:r>
          </w:p>
        </w:tc>
        <w:tc>
          <w:tcPr>
            <w:tcW w:w="1985" w:type="dxa"/>
          </w:tcPr>
          <w:p w14:paraId="6DA98F02" w14:textId="4CF8DFC6" w:rsidR="009056C3" w:rsidRDefault="00A26C4C" w:rsidP="009056C3">
            <w:pPr>
              <w:rPr>
                <w:sz w:val="28"/>
                <w:szCs w:val="28"/>
              </w:rPr>
            </w:pPr>
            <w:r>
              <w:rPr>
                <w:sz w:val="28"/>
                <w:szCs w:val="28"/>
              </w:rPr>
              <w:t>Да</w:t>
            </w:r>
          </w:p>
        </w:tc>
        <w:tc>
          <w:tcPr>
            <w:tcW w:w="3260" w:type="dxa"/>
          </w:tcPr>
          <w:p w14:paraId="1CE021F6" w14:textId="6E6129CC" w:rsidR="009056C3" w:rsidRPr="00EC161D" w:rsidRDefault="00A26C4C" w:rsidP="009056C3">
            <w:pPr>
              <w:rPr>
                <w:sz w:val="28"/>
                <w:szCs w:val="28"/>
              </w:rPr>
            </w:pPr>
            <w:r>
              <w:rPr>
                <w:sz w:val="28"/>
                <w:szCs w:val="28"/>
              </w:rPr>
              <w:t>Количество</w:t>
            </w:r>
            <w:r w:rsidR="00EC161D">
              <w:rPr>
                <w:sz w:val="28"/>
                <w:szCs w:val="28"/>
                <w:lang w:val="en-US"/>
              </w:rPr>
              <w:t xml:space="preserve"> </w:t>
            </w:r>
            <w:r w:rsidR="00EC161D">
              <w:rPr>
                <w:sz w:val="28"/>
                <w:szCs w:val="28"/>
              </w:rPr>
              <w:t>на складе</w:t>
            </w:r>
          </w:p>
        </w:tc>
      </w:tr>
      <w:tr w:rsidR="009056C3" w14:paraId="310BE666" w14:textId="77777777" w:rsidTr="00306585">
        <w:tc>
          <w:tcPr>
            <w:tcW w:w="1696" w:type="dxa"/>
          </w:tcPr>
          <w:p w14:paraId="5E673794" w14:textId="77777777" w:rsidR="009056C3" w:rsidRDefault="009056C3" w:rsidP="009056C3">
            <w:pPr>
              <w:rPr>
                <w:sz w:val="28"/>
                <w:szCs w:val="28"/>
              </w:rPr>
            </w:pPr>
          </w:p>
        </w:tc>
        <w:tc>
          <w:tcPr>
            <w:tcW w:w="2268" w:type="dxa"/>
          </w:tcPr>
          <w:p w14:paraId="38CC224D" w14:textId="6A970677" w:rsidR="009056C3" w:rsidRPr="00306585" w:rsidRDefault="009056C3" w:rsidP="009056C3">
            <w:pPr>
              <w:rPr>
                <w:sz w:val="28"/>
                <w:szCs w:val="28"/>
                <w:lang w:val="en-US"/>
              </w:rPr>
            </w:pPr>
            <w:r>
              <w:rPr>
                <w:sz w:val="28"/>
                <w:szCs w:val="28"/>
                <w:lang w:val="en-US"/>
              </w:rPr>
              <w:t>image</w:t>
            </w:r>
          </w:p>
        </w:tc>
        <w:tc>
          <w:tcPr>
            <w:tcW w:w="1985" w:type="dxa"/>
          </w:tcPr>
          <w:p w14:paraId="0A4CAF47" w14:textId="6E65B027" w:rsidR="009056C3" w:rsidRDefault="00A26C4C" w:rsidP="009056C3">
            <w:pPr>
              <w:rPr>
                <w:sz w:val="28"/>
                <w:szCs w:val="28"/>
              </w:rPr>
            </w:pPr>
            <w:r>
              <w:rPr>
                <w:sz w:val="28"/>
                <w:szCs w:val="28"/>
              </w:rPr>
              <w:t>Нет</w:t>
            </w:r>
          </w:p>
        </w:tc>
        <w:tc>
          <w:tcPr>
            <w:tcW w:w="3260" w:type="dxa"/>
          </w:tcPr>
          <w:p w14:paraId="3AECFF53" w14:textId="1F8EBB44" w:rsidR="009056C3" w:rsidRDefault="00A26C4C" w:rsidP="009056C3">
            <w:pPr>
              <w:rPr>
                <w:sz w:val="28"/>
                <w:szCs w:val="28"/>
              </w:rPr>
            </w:pPr>
            <w:r>
              <w:rPr>
                <w:sz w:val="28"/>
                <w:szCs w:val="28"/>
              </w:rPr>
              <w:t>Имя файла с изображением товара, находящееся на сервере</w:t>
            </w:r>
          </w:p>
        </w:tc>
      </w:tr>
      <w:tr w:rsidR="009056C3" w14:paraId="22F1AAEA" w14:textId="77777777" w:rsidTr="00306585">
        <w:tc>
          <w:tcPr>
            <w:tcW w:w="1696" w:type="dxa"/>
          </w:tcPr>
          <w:p w14:paraId="29A4116D" w14:textId="77777777" w:rsidR="009056C3" w:rsidRDefault="009056C3" w:rsidP="009056C3">
            <w:pPr>
              <w:rPr>
                <w:sz w:val="28"/>
                <w:szCs w:val="28"/>
              </w:rPr>
            </w:pPr>
          </w:p>
        </w:tc>
        <w:tc>
          <w:tcPr>
            <w:tcW w:w="2268" w:type="dxa"/>
          </w:tcPr>
          <w:p w14:paraId="163D3F4B" w14:textId="329D2EBF" w:rsidR="009056C3" w:rsidRPr="00306585" w:rsidRDefault="009056C3" w:rsidP="009056C3">
            <w:pPr>
              <w:rPr>
                <w:sz w:val="28"/>
                <w:szCs w:val="28"/>
                <w:lang w:val="en-US"/>
              </w:rPr>
            </w:pPr>
            <w:r>
              <w:rPr>
                <w:sz w:val="28"/>
                <w:szCs w:val="28"/>
                <w:lang w:val="en-US"/>
              </w:rPr>
              <w:t>identity</w:t>
            </w:r>
          </w:p>
        </w:tc>
        <w:tc>
          <w:tcPr>
            <w:tcW w:w="1985" w:type="dxa"/>
          </w:tcPr>
          <w:p w14:paraId="46B1D8AB" w14:textId="5781526F" w:rsidR="009056C3" w:rsidRDefault="00A26C4C" w:rsidP="009056C3">
            <w:pPr>
              <w:rPr>
                <w:sz w:val="28"/>
                <w:szCs w:val="28"/>
              </w:rPr>
            </w:pPr>
            <w:r>
              <w:rPr>
                <w:sz w:val="28"/>
                <w:szCs w:val="28"/>
              </w:rPr>
              <w:t>Да</w:t>
            </w:r>
          </w:p>
        </w:tc>
        <w:tc>
          <w:tcPr>
            <w:tcW w:w="3260" w:type="dxa"/>
          </w:tcPr>
          <w:p w14:paraId="2FD1E958" w14:textId="4B320BD1" w:rsidR="009056C3" w:rsidRPr="00A26C4C" w:rsidRDefault="00A26C4C" w:rsidP="009056C3">
            <w:pPr>
              <w:rPr>
                <w:sz w:val="28"/>
                <w:szCs w:val="28"/>
              </w:rPr>
            </w:pPr>
            <w:r>
              <w:rPr>
                <w:sz w:val="28"/>
                <w:szCs w:val="28"/>
              </w:rPr>
              <w:t xml:space="preserve">Идентификатор </w:t>
            </w:r>
            <w:r>
              <w:rPr>
                <w:sz w:val="28"/>
                <w:szCs w:val="28"/>
                <w:lang w:val="en-US"/>
              </w:rPr>
              <w:t>URL</w:t>
            </w:r>
          </w:p>
        </w:tc>
      </w:tr>
      <w:tr w:rsidR="009056C3" w14:paraId="5E4AAB7C" w14:textId="77777777" w:rsidTr="00306585">
        <w:tc>
          <w:tcPr>
            <w:tcW w:w="1696" w:type="dxa"/>
          </w:tcPr>
          <w:p w14:paraId="723DC4BD" w14:textId="77777777" w:rsidR="009056C3" w:rsidRDefault="009056C3" w:rsidP="009056C3">
            <w:pPr>
              <w:rPr>
                <w:sz w:val="28"/>
                <w:szCs w:val="28"/>
              </w:rPr>
            </w:pPr>
          </w:p>
        </w:tc>
        <w:tc>
          <w:tcPr>
            <w:tcW w:w="2268" w:type="dxa"/>
          </w:tcPr>
          <w:p w14:paraId="46B17BB3" w14:textId="21191FBE" w:rsidR="009056C3" w:rsidRPr="009056C3" w:rsidRDefault="009056C3" w:rsidP="009056C3">
            <w:pPr>
              <w:rPr>
                <w:sz w:val="28"/>
                <w:szCs w:val="28"/>
              </w:rPr>
            </w:pPr>
            <w:proofErr w:type="spellStart"/>
            <w:r>
              <w:rPr>
                <w:sz w:val="28"/>
                <w:szCs w:val="28"/>
                <w:lang w:val="en-US"/>
              </w:rPr>
              <w:t>meta_title</w:t>
            </w:r>
            <w:proofErr w:type="spellEnd"/>
          </w:p>
        </w:tc>
        <w:tc>
          <w:tcPr>
            <w:tcW w:w="1985" w:type="dxa"/>
          </w:tcPr>
          <w:p w14:paraId="21E35161" w14:textId="334CEA87" w:rsidR="009056C3" w:rsidRDefault="00A26C4C" w:rsidP="009056C3">
            <w:pPr>
              <w:rPr>
                <w:sz w:val="28"/>
                <w:szCs w:val="28"/>
              </w:rPr>
            </w:pPr>
            <w:r>
              <w:rPr>
                <w:sz w:val="28"/>
                <w:szCs w:val="28"/>
              </w:rPr>
              <w:t>Да</w:t>
            </w:r>
          </w:p>
        </w:tc>
        <w:tc>
          <w:tcPr>
            <w:tcW w:w="3260" w:type="dxa"/>
          </w:tcPr>
          <w:p w14:paraId="28B5B76D" w14:textId="3B9BF951" w:rsidR="009056C3" w:rsidRPr="00A26C4C" w:rsidRDefault="00A26C4C" w:rsidP="009056C3">
            <w:pPr>
              <w:rPr>
                <w:sz w:val="28"/>
                <w:szCs w:val="28"/>
              </w:rPr>
            </w:pPr>
            <w:r>
              <w:rPr>
                <w:sz w:val="28"/>
                <w:szCs w:val="28"/>
              </w:rPr>
              <w:t>Мета заголовок</w:t>
            </w:r>
          </w:p>
        </w:tc>
      </w:tr>
      <w:tr w:rsidR="009056C3" w14:paraId="20997C25" w14:textId="77777777" w:rsidTr="00306585">
        <w:tc>
          <w:tcPr>
            <w:tcW w:w="1696" w:type="dxa"/>
          </w:tcPr>
          <w:p w14:paraId="5CE97CB6" w14:textId="77777777" w:rsidR="009056C3" w:rsidRDefault="009056C3" w:rsidP="009056C3">
            <w:pPr>
              <w:rPr>
                <w:sz w:val="28"/>
                <w:szCs w:val="28"/>
              </w:rPr>
            </w:pPr>
          </w:p>
        </w:tc>
        <w:tc>
          <w:tcPr>
            <w:tcW w:w="2268" w:type="dxa"/>
          </w:tcPr>
          <w:p w14:paraId="04622AC3" w14:textId="2430A389" w:rsidR="009056C3" w:rsidRPr="00306585" w:rsidRDefault="009056C3" w:rsidP="009056C3">
            <w:pPr>
              <w:rPr>
                <w:sz w:val="28"/>
                <w:szCs w:val="28"/>
                <w:lang w:val="en-US"/>
              </w:rPr>
            </w:pPr>
            <w:proofErr w:type="spellStart"/>
            <w:r>
              <w:rPr>
                <w:sz w:val="28"/>
                <w:szCs w:val="28"/>
                <w:lang w:val="en-US"/>
              </w:rPr>
              <w:t>meta_description</w:t>
            </w:r>
            <w:proofErr w:type="spellEnd"/>
          </w:p>
        </w:tc>
        <w:tc>
          <w:tcPr>
            <w:tcW w:w="1985" w:type="dxa"/>
          </w:tcPr>
          <w:p w14:paraId="450F29BF" w14:textId="01571B8F" w:rsidR="009056C3" w:rsidRDefault="00A26C4C" w:rsidP="009056C3">
            <w:pPr>
              <w:rPr>
                <w:sz w:val="28"/>
                <w:szCs w:val="28"/>
              </w:rPr>
            </w:pPr>
            <w:r>
              <w:rPr>
                <w:sz w:val="28"/>
                <w:szCs w:val="28"/>
              </w:rPr>
              <w:t>Да</w:t>
            </w:r>
          </w:p>
        </w:tc>
        <w:tc>
          <w:tcPr>
            <w:tcW w:w="3260" w:type="dxa"/>
          </w:tcPr>
          <w:p w14:paraId="71C152FC" w14:textId="259CA7E3" w:rsidR="009056C3" w:rsidRDefault="00A26C4C" w:rsidP="009056C3">
            <w:pPr>
              <w:rPr>
                <w:sz w:val="28"/>
                <w:szCs w:val="28"/>
              </w:rPr>
            </w:pPr>
            <w:r>
              <w:rPr>
                <w:sz w:val="28"/>
                <w:szCs w:val="28"/>
              </w:rPr>
              <w:t>Мета описание</w:t>
            </w:r>
          </w:p>
        </w:tc>
      </w:tr>
      <w:tr w:rsidR="009056C3" w14:paraId="6D16DBC7" w14:textId="77777777" w:rsidTr="00306585">
        <w:tc>
          <w:tcPr>
            <w:tcW w:w="1696" w:type="dxa"/>
          </w:tcPr>
          <w:p w14:paraId="4061BF65" w14:textId="77777777" w:rsidR="009056C3" w:rsidRDefault="009056C3" w:rsidP="009056C3">
            <w:pPr>
              <w:rPr>
                <w:sz w:val="28"/>
                <w:szCs w:val="28"/>
              </w:rPr>
            </w:pPr>
          </w:p>
        </w:tc>
        <w:tc>
          <w:tcPr>
            <w:tcW w:w="2268" w:type="dxa"/>
          </w:tcPr>
          <w:p w14:paraId="00F85652" w14:textId="524FA1C2" w:rsidR="009056C3" w:rsidRPr="00306585" w:rsidRDefault="009056C3" w:rsidP="009056C3">
            <w:pPr>
              <w:rPr>
                <w:sz w:val="28"/>
                <w:szCs w:val="28"/>
                <w:lang w:val="en-US"/>
              </w:rPr>
            </w:pPr>
            <w:proofErr w:type="spellStart"/>
            <w:r>
              <w:rPr>
                <w:sz w:val="28"/>
                <w:szCs w:val="28"/>
                <w:lang w:val="en-US"/>
              </w:rPr>
              <w:t>meta_keywords</w:t>
            </w:r>
            <w:proofErr w:type="spellEnd"/>
          </w:p>
        </w:tc>
        <w:tc>
          <w:tcPr>
            <w:tcW w:w="1985" w:type="dxa"/>
          </w:tcPr>
          <w:p w14:paraId="521425FC" w14:textId="08D3563D" w:rsidR="009056C3" w:rsidRDefault="00A26C4C" w:rsidP="009056C3">
            <w:pPr>
              <w:rPr>
                <w:sz w:val="28"/>
                <w:szCs w:val="28"/>
              </w:rPr>
            </w:pPr>
            <w:r>
              <w:rPr>
                <w:sz w:val="28"/>
                <w:szCs w:val="28"/>
              </w:rPr>
              <w:t>Да</w:t>
            </w:r>
          </w:p>
        </w:tc>
        <w:tc>
          <w:tcPr>
            <w:tcW w:w="3260" w:type="dxa"/>
          </w:tcPr>
          <w:p w14:paraId="6A02161A" w14:textId="26892C1B" w:rsidR="009056C3" w:rsidRDefault="00A26C4C" w:rsidP="009056C3">
            <w:pPr>
              <w:rPr>
                <w:sz w:val="28"/>
                <w:szCs w:val="28"/>
              </w:rPr>
            </w:pPr>
            <w:r>
              <w:rPr>
                <w:sz w:val="28"/>
                <w:szCs w:val="28"/>
              </w:rPr>
              <w:t>Мета ключевые слова</w:t>
            </w:r>
          </w:p>
        </w:tc>
      </w:tr>
      <w:tr w:rsidR="00A26C4C" w14:paraId="4A440493" w14:textId="77777777" w:rsidTr="00A26C4C">
        <w:tc>
          <w:tcPr>
            <w:tcW w:w="9209" w:type="dxa"/>
            <w:gridSpan w:val="4"/>
            <w:shd w:val="clear" w:color="auto" w:fill="BFBFBF" w:themeFill="background1" w:themeFillShade="BF"/>
          </w:tcPr>
          <w:p w14:paraId="572BE6D9" w14:textId="70A4E27F" w:rsidR="00A26C4C" w:rsidRPr="00306585" w:rsidRDefault="00A26C4C" w:rsidP="00A26C4C">
            <w:pPr>
              <w:rPr>
                <w:sz w:val="28"/>
                <w:szCs w:val="28"/>
                <w:lang w:val="en-US"/>
              </w:rPr>
            </w:pPr>
            <w:r>
              <w:rPr>
                <w:sz w:val="28"/>
                <w:szCs w:val="28"/>
              </w:rPr>
              <w:t xml:space="preserve">Сущность </w:t>
            </w:r>
            <w:r>
              <w:rPr>
                <w:sz w:val="28"/>
                <w:szCs w:val="28"/>
                <w:lang w:val="en-US"/>
              </w:rPr>
              <w:t>categories</w:t>
            </w:r>
          </w:p>
        </w:tc>
      </w:tr>
      <w:tr w:rsidR="00A26C4C" w14:paraId="6649BC58" w14:textId="77777777" w:rsidTr="00306585">
        <w:tc>
          <w:tcPr>
            <w:tcW w:w="1696" w:type="dxa"/>
          </w:tcPr>
          <w:p w14:paraId="69711470" w14:textId="5722B86A" w:rsidR="00A26C4C" w:rsidRDefault="00A26C4C" w:rsidP="00A26C4C">
            <w:pPr>
              <w:rPr>
                <w:sz w:val="28"/>
                <w:szCs w:val="28"/>
              </w:rPr>
            </w:pPr>
            <w:r>
              <w:rPr>
                <w:sz w:val="28"/>
                <w:szCs w:val="28"/>
              </w:rPr>
              <w:t>Ключ</w:t>
            </w:r>
          </w:p>
        </w:tc>
        <w:tc>
          <w:tcPr>
            <w:tcW w:w="2268" w:type="dxa"/>
          </w:tcPr>
          <w:p w14:paraId="3229E986" w14:textId="0BBDF552" w:rsidR="00A26C4C" w:rsidRDefault="00A26C4C" w:rsidP="00A26C4C">
            <w:pPr>
              <w:rPr>
                <w:sz w:val="28"/>
                <w:szCs w:val="28"/>
              </w:rPr>
            </w:pPr>
            <w:r>
              <w:rPr>
                <w:sz w:val="28"/>
                <w:szCs w:val="28"/>
              </w:rPr>
              <w:t>Поле</w:t>
            </w:r>
          </w:p>
        </w:tc>
        <w:tc>
          <w:tcPr>
            <w:tcW w:w="1985" w:type="dxa"/>
          </w:tcPr>
          <w:p w14:paraId="0CF0958C" w14:textId="68271ABD" w:rsidR="00A26C4C" w:rsidRDefault="00A26C4C" w:rsidP="00A26C4C">
            <w:pPr>
              <w:rPr>
                <w:sz w:val="28"/>
                <w:szCs w:val="28"/>
              </w:rPr>
            </w:pPr>
            <w:r>
              <w:rPr>
                <w:sz w:val="28"/>
                <w:szCs w:val="28"/>
              </w:rPr>
              <w:t>Обязательное</w:t>
            </w:r>
          </w:p>
        </w:tc>
        <w:tc>
          <w:tcPr>
            <w:tcW w:w="3260" w:type="dxa"/>
          </w:tcPr>
          <w:p w14:paraId="04A5C380" w14:textId="3F39A7CA" w:rsidR="00A26C4C" w:rsidRDefault="00A26C4C" w:rsidP="00A26C4C">
            <w:pPr>
              <w:rPr>
                <w:sz w:val="28"/>
                <w:szCs w:val="28"/>
              </w:rPr>
            </w:pPr>
            <w:r>
              <w:rPr>
                <w:sz w:val="28"/>
                <w:szCs w:val="28"/>
              </w:rPr>
              <w:t>Примечание</w:t>
            </w:r>
          </w:p>
        </w:tc>
      </w:tr>
      <w:tr w:rsidR="00A26C4C" w14:paraId="33AC6BEB" w14:textId="77777777" w:rsidTr="00306585">
        <w:tc>
          <w:tcPr>
            <w:tcW w:w="1696" w:type="dxa"/>
          </w:tcPr>
          <w:p w14:paraId="6BE3B68C" w14:textId="510DA139" w:rsidR="00A26C4C" w:rsidRPr="00A26C4C" w:rsidRDefault="00A26C4C" w:rsidP="00A26C4C">
            <w:pPr>
              <w:rPr>
                <w:sz w:val="28"/>
                <w:szCs w:val="28"/>
              </w:rPr>
            </w:pPr>
            <w:r>
              <w:rPr>
                <w:sz w:val="28"/>
                <w:szCs w:val="28"/>
              </w:rPr>
              <w:t>Первичный</w:t>
            </w:r>
          </w:p>
        </w:tc>
        <w:tc>
          <w:tcPr>
            <w:tcW w:w="2268" w:type="dxa"/>
          </w:tcPr>
          <w:p w14:paraId="19DF0E59" w14:textId="4AD9A38D" w:rsidR="00A26C4C" w:rsidRPr="00306585" w:rsidRDefault="00A26C4C" w:rsidP="00A26C4C">
            <w:pPr>
              <w:rPr>
                <w:sz w:val="28"/>
                <w:szCs w:val="28"/>
                <w:lang w:val="en-US"/>
              </w:rPr>
            </w:pPr>
            <w:r>
              <w:rPr>
                <w:sz w:val="28"/>
                <w:szCs w:val="28"/>
                <w:lang w:val="en-US"/>
              </w:rPr>
              <w:t>id</w:t>
            </w:r>
          </w:p>
        </w:tc>
        <w:tc>
          <w:tcPr>
            <w:tcW w:w="1985" w:type="dxa"/>
          </w:tcPr>
          <w:p w14:paraId="1D363EFB" w14:textId="712FEAF3" w:rsidR="00A26C4C" w:rsidRPr="00A26C4C" w:rsidRDefault="00A26C4C" w:rsidP="00A26C4C">
            <w:pPr>
              <w:rPr>
                <w:sz w:val="28"/>
                <w:szCs w:val="28"/>
              </w:rPr>
            </w:pPr>
            <w:r>
              <w:rPr>
                <w:sz w:val="28"/>
                <w:szCs w:val="28"/>
              </w:rPr>
              <w:t>Да</w:t>
            </w:r>
          </w:p>
        </w:tc>
        <w:tc>
          <w:tcPr>
            <w:tcW w:w="3260" w:type="dxa"/>
          </w:tcPr>
          <w:p w14:paraId="451AE412" w14:textId="1583BFE8" w:rsidR="00A26C4C" w:rsidRDefault="00A26C4C" w:rsidP="00A26C4C">
            <w:pPr>
              <w:rPr>
                <w:sz w:val="28"/>
                <w:szCs w:val="28"/>
              </w:rPr>
            </w:pPr>
            <w:r>
              <w:rPr>
                <w:sz w:val="28"/>
                <w:szCs w:val="28"/>
              </w:rPr>
              <w:t>Идентификатор категории</w:t>
            </w:r>
          </w:p>
        </w:tc>
      </w:tr>
      <w:tr w:rsidR="00A26C4C" w14:paraId="703509EF" w14:textId="77777777" w:rsidTr="00306585">
        <w:tc>
          <w:tcPr>
            <w:tcW w:w="1696" w:type="dxa"/>
          </w:tcPr>
          <w:p w14:paraId="61B648BE" w14:textId="77777777" w:rsidR="00A26C4C" w:rsidRDefault="00A26C4C" w:rsidP="00A26C4C">
            <w:pPr>
              <w:rPr>
                <w:sz w:val="28"/>
                <w:szCs w:val="28"/>
              </w:rPr>
            </w:pPr>
          </w:p>
        </w:tc>
        <w:tc>
          <w:tcPr>
            <w:tcW w:w="2268" w:type="dxa"/>
          </w:tcPr>
          <w:p w14:paraId="291180C9" w14:textId="12F249B1" w:rsidR="00A26C4C" w:rsidRPr="00306585" w:rsidRDefault="00A26C4C" w:rsidP="00A26C4C">
            <w:pPr>
              <w:rPr>
                <w:sz w:val="28"/>
                <w:szCs w:val="28"/>
                <w:lang w:val="en-US"/>
              </w:rPr>
            </w:pPr>
            <w:r>
              <w:rPr>
                <w:sz w:val="28"/>
                <w:szCs w:val="28"/>
                <w:lang w:val="en-US"/>
              </w:rPr>
              <w:t>name</w:t>
            </w:r>
          </w:p>
        </w:tc>
        <w:tc>
          <w:tcPr>
            <w:tcW w:w="1985" w:type="dxa"/>
          </w:tcPr>
          <w:p w14:paraId="1F8657BE" w14:textId="04C23D23" w:rsidR="00A26C4C" w:rsidRDefault="00A26C4C" w:rsidP="00A26C4C">
            <w:pPr>
              <w:rPr>
                <w:sz w:val="28"/>
                <w:szCs w:val="28"/>
              </w:rPr>
            </w:pPr>
            <w:r w:rsidRPr="00A26C4C">
              <w:rPr>
                <w:sz w:val="28"/>
                <w:szCs w:val="28"/>
              </w:rPr>
              <w:t>Да</w:t>
            </w:r>
          </w:p>
        </w:tc>
        <w:tc>
          <w:tcPr>
            <w:tcW w:w="3260" w:type="dxa"/>
          </w:tcPr>
          <w:p w14:paraId="7FE0DAC1" w14:textId="3926B323" w:rsidR="00A26C4C" w:rsidRDefault="00A26C4C" w:rsidP="00A26C4C">
            <w:pPr>
              <w:rPr>
                <w:sz w:val="28"/>
                <w:szCs w:val="28"/>
              </w:rPr>
            </w:pPr>
            <w:r>
              <w:rPr>
                <w:sz w:val="28"/>
                <w:szCs w:val="28"/>
              </w:rPr>
              <w:t>Наименование</w:t>
            </w:r>
          </w:p>
        </w:tc>
      </w:tr>
      <w:tr w:rsidR="00A26C4C" w14:paraId="0A209304" w14:textId="77777777" w:rsidTr="00306585">
        <w:tc>
          <w:tcPr>
            <w:tcW w:w="1696" w:type="dxa"/>
          </w:tcPr>
          <w:p w14:paraId="3DCAFE5A" w14:textId="77777777" w:rsidR="00A26C4C" w:rsidRDefault="00A26C4C" w:rsidP="00A26C4C">
            <w:pPr>
              <w:rPr>
                <w:sz w:val="28"/>
                <w:szCs w:val="28"/>
              </w:rPr>
            </w:pPr>
          </w:p>
        </w:tc>
        <w:tc>
          <w:tcPr>
            <w:tcW w:w="2268" w:type="dxa"/>
          </w:tcPr>
          <w:p w14:paraId="2F8C8528" w14:textId="03485B3A" w:rsidR="00A26C4C" w:rsidRPr="00306585" w:rsidRDefault="00A26C4C" w:rsidP="00A26C4C">
            <w:pPr>
              <w:rPr>
                <w:sz w:val="28"/>
                <w:szCs w:val="28"/>
                <w:lang w:val="en-US"/>
              </w:rPr>
            </w:pPr>
            <w:r>
              <w:rPr>
                <w:sz w:val="28"/>
                <w:szCs w:val="28"/>
                <w:lang w:val="en-US"/>
              </w:rPr>
              <w:t>identity</w:t>
            </w:r>
          </w:p>
        </w:tc>
        <w:tc>
          <w:tcPr>
            <w:tcW w:w="1985" w:type="dxa"/>
          </w:tcPr>
          <w:p w14:paraId="3CDD2DCB" w14:textId="148508A8" w:rsidR="00A26C4C" w:rsidRDefault="00A26C4C" w:rsidP="00A26C4C">
            <w:pPr>
              <w:rPr>
                <w:sz w:val="28"/>
                <w:szCs w:val="28"/>
              </w:rPr>
            </w:pPr>
            <w:r w:rsidRPr="00A26C4C">
              <w:rPr>
                <w:sz w:val="28"/>
                <w:szCs w:val="28"/>
              </w:rPr>
              <w:t>Да</w:t>
            </w:r>
          </w:p>
        </w:tc>
        <w:tc>
          <w:tcPr>
            <w:tcW w:w="3260" w:type="dxa"/>
          </w:tcPr>
          <w:p w14:paraId="0C328B8F" w14:textId="442B0326" w:rsidR="00A26C4C" w:rsidRPr="00A26C4C" w:rsidRDefault="00A26C4C" w:rsidP="00A26C4C">
            <w:pPr>
              <w:rPr>
                <w:sz w:val="28"/>
                <w:szCs w:val="28"/>
              </w:rPr>
            </w:pPr>
            <w:r>
              <w:rPr>
                <w:sz w:val="28"/>
                <w:szCs w:val="28"/>
              </w:rPr>
              <w:t xml:space="preserve">Идентификатор </w:t>
            </w:r>
            <w:r>
              <w:rPr>
                <w:sz w:val="28"/>
                <w:szCs w:val="28"/>
                <w:lang w:val="en-US"/>
              </w:rPr>
              <w:t>URL</w:t>
            </w:r>
          </w:p>
        </w:tc>
      </w:tr>
      <w:tr w:rsidR="00A26C4C" w14:paraId="4AF5BDA9" w14:textId="77777777" w:rsidTr="00306585">
        <w:tc>
          <w:tcPr>
            <w:tcW w:w="1696" w:type="dxa"/>
          </w:tcPr>
          <w:p w14:paraId="1EB4BE6C" w14:textId="77777777" w:rsidR="00A26C4C" w:rsidRDefault="00A26C4C" w:rsidP="00A26C4C">
            <w:pPr>
              <w:rPr>
                <w:sz w:val="28"/>
                <w:szCs w:val="28"/>
              </w:rPr>
            </w:pPr>
          </w:p>
        </w:tc>
        <w:tc>
          <w:tcPr>
            <w:tcW w:w="2268" w:type="dxa"/>
          </w:tcPr>
          <w:p w14:paraId="16F9F108" w14:textId="3D420A89" w:rsidR="00A26C4C" w:rsidRPr="00306585" w:rsidRDefault="00A26C4C" w:rsidP="00A26C4C">
            <w:pPr>
              <w:rPr>
                <w:sz w:val="28"/>
                <w:szCs w:val="28"/>
                <w:lang w:val="en-US"/>
              </w:rPr>
            </w:pPr>
            <w:proofErr w:type="spellStart"/>
            <w:r>
              <w:rPr>
                <w:sz w:val="28"/>
                <w:szCs w:val="28"/>
                <w:lang w:val="en-US"/>
              </w:rPr>
              <w:t>meta_title</w:t>
            </w:r>
            <w:proofErr w:type="spellEnd"/>
          </w:p>
        </w:tc>
        <w:tc>
          <w:tcPr>
            <w:tcW w:w="1985" w:type="dxa"/>
          </w:tcPr>
          <w:p w14:paraId="0DA07170" w14:textId="1E269300" w:rsidR="00A26C4C" w:rsidRDefault="00A26C4C" w:rsidP="00A26C4C">
            <w:pPr>
              <w:rPr>
                <w:sz w:val="28"/>
                <w:szCs w:val="28"/>
              </w:rPr>
            </w:pPr>
            <w:r w:rsidRPr="00A26C4C">
              <w:rPr>
                <w:sz w:val="28"/>
                <w:szCs w:val="28"/>
              </w:rPr>
              <w:t>Да</w:t>
            </w:r>
          </w:p>
        </w:tc>
        <w:tc>
          <w:tcPr>
            <w:tcW w:w="3260" w:type="dxa"/>
          </w:tcPr>
          <w:p w14:paraId="5F2C8BA2" w14:textId="14E0E7EF" w:rsidR="00A26C4C" w:rsidRDefault="00A26C4C" w:rsidP="00A26C4C">
            <w:pPr>
              <w:rPr>
                <w:sz w:val="28"/>
                <w:szCs w:val="28"/>
              </w:rPr>
            </w:pPr>
            <w:r>
              <w:rPr>
                <w:sz w:val="28"/>
                <w:szCs w:val="28"/>
              </w:rPr>
              <w:t>Мета заголовок</w:t>
            </w:r>
          </w:p>
        </w:tc>
      </w:tr>
      <w:tr w:rsidR="00A26C4C" w14:paraId="3F1D5272" w14:textId="77777777" w:rsidTr="00306585">
        <w:tc>
          <w:tcPr>
            <w:tcW w:w="1696" w:type="dxa"/>
          </w:tcPr>
          <w:p w14:paraId="5079E73E" w14:textId="77777777" w:rsidR="00A26C4C" w:rsidRDefault="00A26C4C" w:rsidP="00A26C4C">
            <w:pPr>
              <w:rPr>
                <w:sz w:val="28"/>
                <w:szCs w:val="28"/>
              </w:rPr>
            </w:pPr>
          </w:p>
        </w:tc>
        <w:tc>
          <w:tcPr>
            <w:tcW w:w="2268" w:type="dxa"/>
          </w:tcPr>
          <w:p w14:paraId="6FA9101C" w14:textId="2363C842" w:rsidR="00A26C4C" w:rsidRPr="00306585" w:rsidRDefault="00A26C4C" w:rsidP="00A26C4C">
            <w:pPr>
              <w:rPr>
                <w:sz w:val="28"/>
                <w:szCs w:val="28"/>
                <w:lang w:val="en-US"/>
              </w:rPr>
            </w:pPr>
            <w:proofErr w:type="spellStart"/>
            <w:r>
              <w:rPr>
                <w:sz w:val="28"/>
                <w:szCs w:val="28"/>
                <w:lang w:val="en-US"/>
              </w:rPr>
              <w:t>meta_description</w:t>
            </w:r>
            <w:proofErr w:type="spellEnd"/>
          </w:p>
        </w:tc>
        <w:tc>
          <w:tcPr>
            <w:tcW w:w="1985" w:type="dxa"/>
          </w:tcPr>
          <w:p w14:paraId="43DBF32A" w14:textId="128E3BBB" w:rsidR="00A26C4C" w:rsidRDefault="00A26C4C" w:rsidP="00A26C4C">
            <w:pPr>
              <w:rPr>
                <w:sz w:val="28"/>
                <w:szCs w:val="28"/>
              </w:rPr>
            </w:pPr>
            <w:r w:rsidRPr="00A26C4C">
              <w:rPr>
                <w:sz w:val="28"/>
                <w:szCs w:val="28"/>
              </w:rPr>
              <w:t>Да</w:t>
            </w:r>
          </w:p>
        </w:tc>
        <w:tc>
          <w:tcPr>
            <w:tcW w:w="3260" w:type="dxa"/>
          </w:tcPr>
          <w:p w14:paraId="680C68CC" w14:textId="784154E2" w:rsidR="00A26C4C" w:rsidRDefault="00A26C4C" w:rsidP="00A26C4C">
            <w:pPr>
              <w:rPr>
                <w:sz w:val="28"/>
                <w:szCs w:val="28"/>
              </w:rPr>
            </w:pPr>
            <w:r>
              <w:rPr>
                <w:sz w:val="28"/>
                <w:szCs w:val="28"/>
              </w:rPr>
              <w:t>Мета описание</w:t>
            </w:r>
          </w:p>
        </w:tc>
      </w:tr>
      <w:tr w:rsidR="00A26C4C" w14:paraId="5A49DFE4" w14:textId="77777777" w:rsidTr="00306585">
        <w:tc>
          <w:tcPr>
            <w:tcW w:w="1696" w:type="dxa"/>
          </w:tcPr>
          <w:p w14:paraId="62F0AE50" w14:textId="77777777" w:rsidR="00A26C4C" w:rsidRDefault="00A26C4C" w:rsidP="00A26C4C">
            <w:pPr>
              <w:rPr>
                <w:sz w:val="28"/>
                <w:szCs w:val="28"/>
              </w:rPr>
            </w:pPr>
          </w:p>
        </w:tc>
        <w:tc>
          <w:tcPr>
            <w:tcW w:w="2268" w:type="dxa"/>
          </w:tcPr>
          <w:p w14:paraId="465C172B" w14:textId="39E369AF" w:rsidR="00A26C4C" w:rsidRPr="00306585" w:rsidRDefault="00A26C4C" w:rsidP="00A26C4C">
            <w:pPr>
              <w:rPr>
                <w:sz w:val="28"/>
                <w:szCs w:val="28"/>
                <w:lang w:val="en-US"/>
              </w:rPr>
            </w:pPr>
            <w:proofErr w:type="spellStart"/>
            <w:r>
              <w:rPr>
                <w:sz w:val="28"/>
                <w:szCs w:val="28"/>
                <w:lang w:val="en-US"/>
              </w:rPr>
              <w:t>meta_keywords</w:t>
            </w:r>
            <w:proofErr w:type="spellEnd"/>
          </w:p>
        </w:tc>
        <w:tc>
          <w:tcPr>
            <w:tcW w:w="1985" w:type="dxa"/>
          </w:tcPr>
          <w:p w14:paraId="55F199DF" w14:textId="54F09C67" w:rsidR="00A26C4C" w:rsidRDefault="00A26C4C" w:rsidP="00A26C4C">
            <w:pPr>
              <w:rPr>
                <w:sz w:val="28"/>
                <w:szCs w:val="28"/>
              </w:rPr>
            </w:pPr>
            <w:r w:rsidRPr="00A26C4C">
              <w:rPr>
                <w:sz w:val="28"/>
                <w:szCs w:val="28"/>
              </w:rPr>
              <w:t>Да</w:t>
            </w:r>
          </w:p>
        </w:tc>
        <w:tc>
          <w:tcPr>
            <w:tcW w:w="3260" w:type="dxa"/>
          </w:tcPr>
          <w:p w14:paraId="30A8E444" w14:textId="18239616" w:rsidR="00A26C4C" w:rsidRDefault="00A26C4C" w:rsidP="00A26C4C">
            <w:pPr>
              <w:rPr>
                <w:sz w:val="28"/>
                <w:szCs w:val="28"/>
              </w:rPr>
            </w:pPr>
            <w:r>
              <w:rPr>
                <w:sz w:val="28"/>
                <w:szCs w:val="28"/>
              </w:rPr>
              <w:t>Мета ключевые слова</w:t>
            </w:r>
          </w:p>
        </w:tc>
      </w:tr>
    </w:tbl>
    <w:p w14:paraId="2DACF09D" w14:textId="77777777" w:rsidR="00A26C4C" w:rsidRDefault="00A26C4C"/>
    <w:p w14:paraId="284188C9" w14:textId="729A5DC0" w:rsidR="00A26C4C" w:rsidRPr="00306585" w:rsidRDefault="00A26C4C" w:rsidP="00306585">
      <w:pPr>
        <w:spacing w:after="0" w:line="360" w:lineRule="auto"/>
        <w:rPr>
          <w:rFonts w:ascii="Times New Roman" w:hAnsi="Times New Roman" w:cs="Times New Roman"/>
          <w:sz w:val="28"/>
          <w:szCs w:val="28"/>
        </w:rPr>
      </w:pPr>
      <w:r w:rsidRPr="00306585">
        <w:rPr>
          <w:rFonts w:ascii="Times New Roman" w:hAnsi="Times New Roman" w:cs="Times New Roman"/>
          <w:sz w:val="28"/>
          <w:szCs w:val="28"/>
        </w:rPr>
        <w:lastRenderedPageBreak/>
        <w:tab/>
        <w:t xml:space="preserve">Продолжение таблицы </w:t>
      </w:r>
      <w:r w:rsidR="00D0248B">
        <w:rPr>
          <w:rFonts w:ascii="Times New Roman" w:hAnsi="Times New Roman" w:cs="Times New Roman"/>
          <w:sz w:val="28"/>
          <w:szCs w:val="28"/>
        </w:rPr>
        <w:t>2</w:t>
      </w:r>
    </w:p>
    <w:tbl>
      <w:tblPr>
        <w:tblStyle w:val="a9"/>
        <w:tblW w:w="0" w:type="auto"/>
        <w:tblLayout w:type="fixed"/>
        <w:tblLook w:val="04A0" w:firstRow="1" w:lastRow="0" w:firstColumn="1" w:lastColumn="0" w:noHBand="0" w:noVBand="1"/>
      </w:tblPr>
      <w:tblGrid>
        <w:gridCol w:w="1696"/>
        <w:gridCol w:w="1134"/>
        <w:gridCol w:w="1985"/>
        <w:gridCol w:w="4394"/>
      </w:tblGrid>
      <w:tr w:rsidR="00A26C4C" w14:paraId="57D7C414" w14:textId="77777777" w:rsidTr="00A26C4C">
        <w:tc>
          <w:tcPr>
            <w:tcW w:w="9209" w:type="dxa"/>
            <w:gridSpan w:val="4"/>
            <w:shd w:val="clear" w:color="auto" w:fill="BFBFBF" w:themeFill="background1" w:themeFillShade="BF"/>
          </w:tcPr>
          <w:p w14:paraId="255C0FD2" w14:textId="3A00B5D9" w:rsidR="00A26C4C" w:rsidRPr="00306585" w:rsidRDefault="00A26C4C" w:rsidP="00A26C4C">
            <w:pPr>
              <w:rPr>
                <w:sz w:val="28"/>
                <w:szCs w:val="28"/>
                <w:lang w:val="en-US"/>
              </w:rPr>
            </w:pPr>
            <w:r>
              <w:rPr>
                <w:sz w:val="28"/>
                <w:szCs w:val="28"/>
              </w:rPr>
              <w:t xml:space="preserve">Сущность </w:t>
            </w:r>
            <w:r>
              <w:rPr>
                <w:sz w:val="28"/>
                <w:szCs w:val="28"/>
                <w:lang w:val="en-US"/>
              </w:rPr>
              <w:t>statuses</w:t>
            </w:r>
          </w:p>
        </w:tc>
      </w:tr>
      <w:tr w:rsidR="00A26C4C" w14:paraId="0CB807F2" w14:textId="77777777" w:rsidTr="00306585">
        <w:tc>
          <w:tcPr>
            <w:tcW w:w="1696" w:type="dxa"/>
          </w:tcPr>
          <w:p w14:paraId="0B8A1679" w14:textId="549FC609" w:rsidR="00A26C4C" w:rsidRDefault="00A26C4C" w:rsidP="00A26C4C">
            <w:pPr>
              <w:rPr>
                <w:sz w:val="28"/>
                <w:szCs w:val="28"/>
              </w:rPr>
            </w:pPr>
            <w:r>
              <w:rPr>
                <w:sz w:val="28"/>
                <w:szCs w:val="28"/>
              </w:rPr>
              <w:t>Ключ</w:t>
            </w:r>
          </w:p>
        </w:tc>
        <w:tc>
          <w:tcPr>
            <w:tcW w:w="1134" w:type="dxa"/>
          </w:tcPr>
          <w:p w14:paraId="4B8CE650" w14:textId="107D1EA4" w:rsidR="00A26C4C" w:rsidRDefault="00A26C4C" w:rsidP="00A26C4C">
            <w:pPr>
              <w:rPr>
                <w:sz w:val="28"/>
                <w:szCs w:val="28"/>
              </w:rPr>
            </w:pPr>
            <w:r>
              <w:rPr>
                <w:sz w:val="28"/>
                <w:szCs w:val="28"/>
              </w:rPr>
              <w:t>Поле</w:t>
            </w:r>
          </w:p>
        </w:tc>
        <w:tc>
          <w:tcPr>
            <w:tcW w:w="1985" w:type="dxa"/>
          </w:tcPr>
          <w:p w14:paraId="776C7A67" w14:textId="2B0D251D" w:rsidR="00A26C4C" w:rsidRDefault="00A26C4C" w:rsidP="00A26C4C">
            <w:pPr>
              <w:rPr>
                <w:sz w:val="28"/>
                <w:szCs w:val="28"/>
              </w:rPr>
            </w:pPr>
            <w:r>
              <w:rPr>
                <w:sz w:val="28"/>
                <w:szCs w:val="28"/>
              </w:rPr>
              <w:t>Обязательное</w:t>
            </w:r>
          </w:p>
        </w:tc>
        <w:tc>
          <w:tcPr>
            <w:tcW w:w="4394" w:type="dxa"/>
          </w:tcPr>
          <w:p w14:paraId="17A0BE7A" w14:textId="32559178" w:rsidR="00A26C4C" w:rsidRDefault="00A26C4C" w:rsidP="00A26C4C">
            <w:pPr>
              <w:rPr>
                <w:sz w:val="28"/>
                <w:szCs w:val="28"/>
              </w:rPr>
            </w:pPr>
            <w:r>
              <w:rPr>
                <w:sz w:val="28"/>
                <w:szCs w:val="28"/>
              </w:rPr>
              <w:t>Примечание</w:t>
            </w:r>
          </w:p>
        </w:tc>
      </w:tr>
      <w:tr w:rsidR="00A26C4C" w14:paraId="0864968D" w14:textId="77777777" w:rsidTr="00306585">
        <w:tc>
          <w:tcPr>
            <w:tcW w:w="1696" w:type="dxa"/>
          </w:tcPr>
          <w:p w14:paraId="3EF52045" w14:textId="7DF00392" w:rsidR="00A26C4C" w:rsidRPr="00A26C4C" w:rsidRDefault="00A26C4C" w:rsidP="00A26C4C">
            <w:pPr>
              <w:rPr>
                <w:sz w:val="28"/>
                <w:szCs w:val="28"/>
              </w:rPr>
            </w:pPr>
            <w:r>
              <w:rPr>
                <w:sz w:val="28"/>
                <w:szCs w:val="28"/>
              </w:rPr>
              <w:t>Первичный</w:t>
            </w:r>
          </w:p>
        </w:tc>
        <w:tc>
          <w:tcPr>
            <w:tcW w:w="1134" w:type="dxa"/>
          </w:tcPr>
          <w:p w14:paraId="5CE3BBA0" w14:textId="117EADF1" w:rsidR="00A26C4C" w:rsidRPr="00306585" w:rsidRDefault="00A26C4C" w:rsidP="00A26C4C">
            <w:pPr>
              <w:rPr>
                <w:sz w:val="28"/>
                <w:szCs w:val="28"/>
                <w:lang w:val="en-US"/>
              </w:rPr>
            </w:pPr>
            <w:r>
              <w:rPr>
                <w:sz w:val="28"/>
                <w:szCs w:val="28"/>
                <w:lang w:val="en-US"/>
              </w:rPr>
              <w:t>id</w:t>
            </w:r>
          </w:p>
        </w:tc>
        <w:tc>
          <w:tcPr>
            <w:tcW w:w="1985" w:type="dxa"/>
          </w:tcPr>
          <w:p w14:paraId="27A1CAAF" w14:textId="4C13BE3A" w:rsidR="00A26C4C" w:rsidRPr="00A26C4C" w:rsidRDefault="00A26C4C" w:rsidP="00A26C4C">
            <w:pPr>
              <w:rPr>
                <w:sz w:val="28"/>
                <w:szCs w:val="28"/>
              </w:rPr>
            </w:pPr>
            <w:r>
              <w:rPr>
                <w:sz w:val="28"/>
                <w:szCs w:val="28"/>
              </w:rPr>
              <w:t>Да</w:t>
            </w:r>
          </w:p>
        </w:tc>
        <w:tc>
          <w:tcPr>
            <w:tcW w:w="4394" w:type="dxa"/>
          </w:tcPr>
          <w:p w14:paraId="04E96216" w14:textId="0165CA79" w:rsidR="00A26C4C" w:rsidRDefault="00A26C4C" w:rsidP="00A26C4C">
            <w:pPr>
              <w:rPr>
                <w:sz w:val="28"/>
                <w:szCs w:val="28"/>
              </w:rPr>
            </w:pPr>
            <w:r>
              <w:rPr>
                <w:sz w:val="28"/>
                <w:szCs w:val="28"/>
              </w:rPr>
              <w:t>Идентификатор статуса</w:t>
            </w:r>
          </w:p>
        </w:tc>
      </w:tr>
      <w:tr w:rsidR="00A26C4C" w14:paraId="76085DBA" w14:textId="77777777" w:rsidTr="00306585">
        <w:tc>
          <w:tcPr>
            <w:tcW w:w="1696" w:type="dxa"/>
          </w:tcPr>
          <w:p w14:paraId="432DF7BF" w14:textId="77777777" w:rsidR="00A26C4C" w:rsidRDefault="00A26C4C" w:rsidP="00A26C4C">
            <w:pPr>
              <w:rPr>
                <w:sz w:val="28"/>
                <w:szCs w:val="28"/>
              </w:rPr>
            </w:pPr>
          </w:p>
        </w:tc>
        <w:tc>
          <w:tcPr>
            <w:tcW w:w="1134" w:type="dxa"/>
          </w:tcPr>
          <w:p w14:paraId="55863EF1" w14:textId="4B061AD5" w:rsidR="00A26C4C" w:rsidRPr="00A26C4C" w:rsidRDefault="00A26C4C" w:rsidP="00A26C4C">
            <w:pPr>
              <w:rPr>
                <w:sz w:val="28"/>
                <w:szCs w:val="28"/>
              </w:rPr>
            </w:pPr>
            <w:r>
              <w:rPr>
                <w:sz w:val="28"/>
                <w:szCs w:val="28"/>
                <w:lang w:val="en-US"/>
              </w:rPr>
              <w:t>name</w:t>
            </w:r>
          </w:p>
        </w:tc>
        <w:tc>
          <w:tcPr>
            <w:tcW w:w="1985" w:type="dxa"/>
          </w:tcPr>
          <w:p w14:paraId="1A297440" w14:textId="389DA5C7" w:rsidR="00A26C4C" w:rsidRDefault="00A26C4C" w:rsidP="00A26C4C">
            <w:pPr>
              <w:rPr>
                <w:sz w:val="28"/>
                <w:szCs w:val="28"/>
              </w:rPr>
            </w:pPr>
            <w:r>
              <w:rPr>
                <w:sz w:val="28"/>
                <w:szCs w:val="28"/>
              </w:rPr>
              <w:t>Да</w:t>
            </w:r>
          </w:p>
        </w:tc>
        <w:tc>
          <w:tcPr>
            <w:tcW w:w="4394" w:type="dxa"/>
          </w:tcPr>
          <w:p w14:paraId="435D86C7" w14:textId="3BE89E75" w:rsidR="00A26C4C" w:rsidRDefault="00A26C4C" w:rsidP="00A26C4C">
            <w:pPr>
              <w:rPr>
                <w:sz w:val="28"/>
                <w:szCs w:val="28"/>
              </w:rPr>
            </w:pPr>
            <w:r>
              <w:rPr>
                <w:sz w:val="28"/>
                <w:szCs w:val="28"/>
              </w:rPr>
              <w:t>Наименование</w:t>
            </w:r>
          </w:p>
        </w:tc>
      </w:tr>
      <w:tr w:rsidR="00A26C4C" w14:paraId="200237F2" w14:textId="77777777" w:rsidTr="00A26C4C">
        <w:tc>
          <w:tcPr>
            <w:tcW w:w="9209" w:type="dxa"/>
            <w:gridSpan w:val="4"/>
            <w:shd w:val="clear" w:color="auto" w:fill="BFBFBF" w:themeFill="background1" w:themeFillShade="BF"/>
          </w:tcPr>
          <w:p w14:paraId="30BEBA6A" w14:textId="6214F027" w:rsidR="00A26C4C" w:rsidRPr="00306585" w:rsidRDefault="00A26C4C" w:rsidP="00A26C4C">
            <w:pPr>
              <w:rPr>
                <w:sz w:val="28"/>
                <w:szCs w:val="28"/>
                <w:lang w:val="en-US"/>
              </w:rPr>
            </w:pPr>
            <w:r>
              <w:rPr>
                <w:sz w:val="28"/>
                <w:szCs w:val="28"/>
              </w:rPr>
              <w:t xml:space="preserve">Сущность </w:t>
            </w:r>
            <w:r>
              <w:rPr>
                <w:sz w:val="28"/>
                <w:szCs w:val="28"/>
                <w:lang w:val="en-US"/>
              </w:rPr>
              <w:t>zones</w:t>
            </w:r>
          </w:p>
        </w:tc>
      </w:tr>
      <w:tr w:rsidR="00A26C4C" w14:paraId="1A2B6FEB" w14:textId="77777777" w:rsidTr="00306585">
        <w:tc>
          <w:tcPr>
            <w:tcW w:w="1696" w:type="dxa"/>
          </w:tcPr>
          <w:p w14:paraId="7B15B45F" w14:textId="5FDCD2F0" w:rsidR="00A26C4C" w:rsidRDefault="00A26C4C" w:rsidP="00A26C4C">
            <w:pPr>
              <w:rPr>
                <w:sz w:val="28"/>
                <w:szCs w:val="28"/>
              </w:rPr>
            </w:pPr>
            <w:r>
              <w:rPr>
                <w:sz w:val="28"/>
                <w:szCs w:val="28"/>
              </w:rPr>
              <w:t>Ключ</w:t>
            </w:r>
          </w:p>
        </w:tc>
        <w:tc>
          <w:tcPr>
            <w:tcW w:w="1134" w:type="dxa"/>
          </w:tcPr>
          <w:p w14:paraId="0AB590C2" w14:textId="35951987" w:rsidR="00A26C4C" w:rsidRDefault="00A26C4C" w:rsidP="00A26C4C">
            <w:pPr>
              <w:rPr>
                <w:sz w:val="28"/>
                <w:szCs w:val="28"/>
              </w:rPr>
            </w:pPr>
            <w:r>
              <w:rPr>
                <w:sz w:val="28"/>
                <w:szCs w:val="28"/>
              </w:rPr>
              <w:t>Поле</w:t>
            </w:r>
          </w:p>
        </w:tc>
        <w:tc>
          <w:tcPr>
            <w:tcW w:w="1985" w:type="dxa"/>
          </w:tcPr>
          <w:p w14:paraId="727F19D9" w14:textId="34012FCD" w:rsidR="00A26C4C" w:rsidRDefault="00A26C4C" w:rsidP="00A26C4C">
            <w:pPr>
              <w:rPr>
                <w:sz w:val="28"/>
                <w:szCs w:val="28"/>
              </w:rPr>
            </w:pPr>
            <w:r>
              <w:rPr>
                <w:sz w:val="28"/>
                <w:szCs w:val="28"/>
              </w:rPr>
              <w:t>Обязательное</w:t>
            </w:r>
          </w:p>
        </w:tc>
        <w:tc>
          <w:tcPr>
            <w:tcW w:w="4394" w:type="dxa"/>
          </w:tcPr>
          <w:p w14:paraId="110F7C97" w14:textId="2C93AA8F" w:rsidR="00A26C4C" w:rsidRDefault="00A26C4C" w:rsidP="00A26C4C">
            <w:pPr>
              <w:rPr>
                <w:sz w:val="28"/>
                <w:szCs w:val="28"/>
              </w:rPr>
            </w:pPr>
            <w:r>
              <w:rPr>
                <w:sz w:val="28"/>
                <w:szCs w:val="28"/>
              </w:rPr>
              <w:t>Примечание</w:t>
            </w:r>
          </w:p>
        </w:tc>
      </w:tr>
      <w:tr w:rsidR="00A26C4C" w14:paraId="11914257" w14:textId="77777777" w:rsidTr="00306585">
        <w:tc>
          <w:tcPr>
            <w:tcW w:w="1696" w:type="dxa"/>
          </w:tcPr>
          <w:p w14:paraId="541EEC3C" w14:textId="36F07E7C" w:rsidR="00A26C4C" w:rsidRPr="00A26C4C" w:rsidRDefault="00A26C4C" w:rsidP="00A26C4C">
            <w:pPr>
              <w:rPr>
                <w:sz w:val="28"/>
                <w:szCs w:val="28"/>
              </w:rPr>
            </w:pPr>
            <w:r>
              <w:rPr>
                <w:sz w:val="28"/>
                <w:szCs w:val="28"/>
              </w:rPr>
              <w:t>Первичный</w:t>
            </w:r>
          </w:p>
        </w:tc>
        <w:tc>
          <w:tcPr>
            <w:tcW w:w="1134" w:type="dxa"/>
          </w:tcPr>
          <w:p w14:paraId="4159A0AD" w14:textId="4E3A6301" w:rsidR="00A26C4C" w:rsidRPr="00306585" w:rsidRDefault="00A26C4C" w:rsidP="00A26C4C">
            <w:pPr>
              <w:rPr>
                <w:sz w:val="28"/>
                <w:szCs w:val="28"/>
                <w:lang w:val="en-US"/>
              </w:rPr>
            </w:pPr>
            <w:r>
              <w:rPr>
                <w:sz w:val="28"/>
                <w:szCs w:val="28"/>
                <w:lang w:val="en-US"/>
              </w:rPr>
              <w:t>id</w:t>
            </w:r>
          </w:p>
        </w:tc>
        <w:tc>
          <w:tcPr>
            <w:tcW w:w="1985" w:type="dxa"/>
          </w:tcPr>
          <w:p w14:paraId="2675DADA" w14:textId="611B9395" w:rsidR="00A26C4C" w:rsidRDefault="00A26C4C" w:rsidP="00A26C4C">
            <w:pPr>
              <w:rPr>
                <w:sz w:val="28"/>
                <w:szCs w:val="28"/>
              </w:rPr>
            </w:pPr>
            <w:r>
              <w:rPr>
                <w:sz w:val="28"/>
                <w:szCs w:val="28"/>
              </w:rPr>
              <w:t>Да</w:t>
            </w:r>
          </w:p>
        </w:tc>
        <w:tc>
          <w:tcPr>
            <w:tcW w:w="4394" w:type="dxa"/>
          </w:tcPr>
          <w:p w14:paraId="1259940C" w14:textId="779B8569" w:rsidR="00A26C4C" w:rsidRDefault="00A26C4C" w:rsidP="00A26C4C">
            <w:pPr>
              <w:rPr>
                <w:sz w:val="28"/>
                <w:szCs w:val="28"/>
              </w:rPr>
            </w:pPr>
            <w:r>
              <w:rPr>
                <w:sz w:val="28"/>
                <w:szCs w:val="28"/>
              </w:rPr>
              <w:t>Идентификатор зоны доставки</w:t>
            </w:r>
          </w:p>
        </w:tc>
      </w:tr>
      <w:tr w:rsidR="00A26C4C" w14:paraId="25D98ABD" w14:textId="77777777" w:rsidTr="00306585">
        <w:tc>
          <w:tcPr>
            <w:tcW w:w="1696" w:type="dxa"/>
          </w:tcPr>
          <w:p w14:paraId="181FAFFF" w14:textId="77777777" w:rsidR="00A26C4C" w:rsidRDefault="00A26C4C" w:rsidP="00A26C4C">
            <w:pPr>
              <w:rPr>
                <w:sz w:val="28"/>
                <w:szCs w:val="28"/>
              </w:rPr>
            </w:pPr>
          </w:p>
        </w:tc>
        <w:tc>
          <w:tcPr>
            <w:tcW w:w="1134" w:type="dxa"/>
          </w:tcPr>
          <w:p w14:paraId="12AF850F" w14:textId="3177DD25" w:rsidR="00A26C4C" w:rsidRPr="00A26C4C" w:rsidRDefault="00A26C4C" w:rsidP="00A26C4C">
            <w:pPr>
              <w:rPr>
                <w:sz w:val="28"/>
                <w:szCs w:val="28"/>
              </w:rPr>
            </w:pPr>
            <w:r>
              <w:rPr>
                <w:sz w:val="28"/>
                <w:szCs w:val="28"/>
                <w:lang w:val="en-US"/>
              </w:rPr>
              <w:t>name</w:t>
            </w:r>
          </w:p>
        </w:tc>
        <w:tc>
          <w:tcPr>
            <w:tcW w:w="1985" w:type="dxa"/>
          </w:tcPr>
          <w:p w14:paraId="7290457F" w14:textId="76FA1E15" w:rsidR="00A26C4C" w:rsidRDefault="00A26C4C" w:rsidP="00A26C4C">
            <w:pPr>
              <w:rPr>
                <w:sz w:val="28"/>
                <w:szCs w:val="28"/>
              </w:rPr>
            </w:pPr>
            <w:r>
              <w:rPr>
                <w:sz w:val="28"/>
                <w:szCs w:val="28"/>
              </w:rPr>
              <w:t>Да</w:t>
            </w:r>
          </w:p>
        </w:tc>
        <w:tc>
          <w:tcPr>
            <w:tcW w:w="4394" w:type="dxa"/>
          </w:tcPr>
          <w:p w14:paraId="23C70A0E" w14:textId="502EBADA" w:rsidR="00A26C4C" w:rsidRDefault="00A26C4C" w:rsidP="00A26C4C">
            <w:pPr>
              <w:rPr>
                <w:sz w:val="28"/>
                <w:szCs w:val="28"/>
              </w:rPr>
            </w:pPr>
            <w:r>
              <w:rPr>
                <w:sz w:val="28"/>
                <w:szCs w:val="28"/>
              </w:rPr>
              <w:t>Наименование</w:t>
            </w:r>
          </w:p>
        </w:tc>
      </w:tr>
      <w:tr w:rsidR="00A26C4C" w14:paraId="29F323BF" w14:textId="77777777" w:rsidTr="00306585">
        <w:tc>
          <w:tcPr>
            <w:tcW w:w="9209" w:type="dxa"/>
            <w:gridSpan w:val="4"/>
            <w:shd w:val="clear" w:color="auto" w:fill="BFBFBF" w:themeFill="background1" w:themeFillShade="BF"/>
          </w:tcPr>
          <w:p w14:paraId="599450F8" w14:textId="45C02E4E" w:rsidR="00A26C4C" w:rsidRPr="00306585" w:rsidRDefault="00A26C4C" w:rsidP="00A26C4C">
            <w:pPr>
              <w:rPr>
                <w:sz w:val="28"/>
                <w:szCs w:val="28"/>
                <w:lang w:val="en-US"/>
              </w:rPr>
            </w:pPr>
            <w:r>
              <w:rPr>
                <w:sz w:val="28"/>
                <w:szCs w:val="28"/>
              </w:rPr>
              <w:t xml:space="preserve">Сущность </w:t>
            </w:r>
            <w:proofErr w:type="spellStart"/>
            <w:r>
              <w:rPr>
                <w:sz w:val="28"/>
                <w:szCs w:val="28"/>
                <w:lang w:val="en-US"/>
              </w:rPr>
              <w:t>zones_post_codes</w:t>
            </w:r>
            <w:proofErr w:type="spellEnd"/>
          </w:p>
        </w:tc>
      </w:tr>
      <w:tr w:rsidR="00A26C4C" w14:paraId="308BFEDE" w14:textId="77777777" w:rsidTr="00306585">
        <w:tc>
          <w:tcPr>
            <w:tcW w:w="1696" w:type="dxa"/>
          </w:tcPr>
          <w:p w14:paraId="1DC41287" w14:textId="2E12C8BB" w:rsidR="00A26C4C" w:rsidRDefault="00A26C4C" w:rsidP="00A26C4C">
            <w:pPr>
              <w:rPr>
                <w:sz w:val="28"/>
                <w:szCs w:val="28"/>
              </w:rPr>
            </w:pPr>
            <w:r>
              <w:rPr>
                <w:sz w:val="28"/>
                <w:szCs w:val="28"/>
              </w:rPr>
              <w:t>Ключ</w:t>
            </w:r>
          </w:p>
        </w:tc>
        <w:tc>
          <w:tcPr>
            <w:tcW w:w="1134" w:type="dxa"/>
          </w:tcPr>
          <w:p w14:paraId="06078B2E" w14:textId="21AB83E1" w:rsidR="00A26C4C" w:rsidRDefault="00A26C4C" w:rsidP="00A26C4C">
            <w:pPr>
              <w:rPr>
                <w:sz w:val="28"/>
                <w:szCs w:val="28"/>
              </w:rPr>
            </w:pPr>
            <w:r>
              <w:rPr>
                <w:sz w:val="28"/>
                <w:szCs w:val="28"/>
              </w:rPr>
              <w:t>Поле</w:t>
            </w:r>
          </w:p>
        </w:tc>
        <w:tc>
          <w:tcPr>
            <w:tcW w:w="1985" w:type="dxa"/>
          </w:tcPr>
          <w:p w14:paraId="6A732349" w14:textId="4BEF0F53" w:rsidR="00A26C4C" w:rsidRDefault="00A26C4C" w:rsidP="00A26C4C">
            <w:pPr>
              <w:rPr>
                <w:sz w:val="28"/>
                <w:szCs w:val="28"/>
              </w:rPr>
            </w:pPr>
            <w:r>
              <w:rPr>
                <w:sz w:val="28"/>
                <w:szCs w:val="28"/>
              </w:rPr>
              <w:t>Обязательное</w:t>
            </w:r>
          </w:p>
        </w:tc>
        <w:tc>
          <w:tcPr>
            <w:tcW w:w="4394" w:type="dxa"/>
          </w:tcPr>
          <w:p w14:paraId="5E1D9939" w14:textId="2D2BD306" w:rsidR="00A26C4C" w:rsidRDefault="00A26C4C" w:rsidP="00A26C4C">
            <w:pPr>
              <w:rPr>
                <w:sz w:val="28"/>
                <w:szCs w:val="28"/>
              </w:rPr>
            </w:pPr>
            <w:r>
              <w:rPr>
                <w:sz w:val="28"/>
                <w:szCs w:val="28"/>
              </w:rPr>
              <w:t>Примечание</w:t>
            </w:r>
          </w:p>
        </w:tc>
      </w:tr>
      <w:tr w:rsidR="00A26C4C" w14:paraId="7A70DD44" w14:textId="77777777" w:rsidTr="00306585">
        <w:tc>
          <w:tcPr>
            <w:tcW w:w="1696" w:type="dxa"/>
          </w:tcPr>
          <w:p w14:paraId="0B15762E" w14:textId="4CF7F320" w:rsidR="00A26C4C" w:rsidRPr="000F51EC" w:rsidRDefault="000F51EC" w:rsidP="00A26C4C">
            <w:pPr>
              <w:rPr>
                <w:sz w:val="28"/>
                <w:szCs w:val="28"/>
              </w:rPr>
            </w:pPr>
            <w:r>
              <w:rPr>
                <w:sz w:val="28"/>
                <w:szCs w:val="28"/>
              </w:rPr>
              <w:t>Первичный</w:t>
            </w:r>
          </w:p>
        </w:tc>
        <w:tc>
          <w:tcPr>
            <w:tcW w:w="1134" w:type="dxa"/>
          </w:tcPr>
          <w:p w14:paraId="51637D14" w14:textId="58374D1E" w:rsidR="00A26C4C" w:rsidRPr="00306585" w:rsidRDefault="000F51EC" w:rsidP="00A26C4C">
            <w:pPr>
              <w:rPr>
                <w:sz w:val="28"/>
                <w:szCs w:val="28"/>
                <w:lang w:val="en-US"/>
              </w:rPr>
            </w:pPr>
            <w:r>
              <w:rPr>
                <w:sz w:val="28"/>
                <w:szCs w:val="28"/>
                <w:lang w:val="en-US"/>
              </w:rPr>
              <w:t>id</w:t>
            </w:r>
          </w:p>
        </w:tc>
        <w:tc>
          <w:tcPr>
            <w:tcW w:w="1985" w:type="dxa"/>
          </w:tcPr>
          <w:p w14:paraId="70C25535" w14:textId="3D13EF65" w:rsidR="00A26C4C" w:rsidRDefault="000F51EC" w:rsidP="00A26C4C">
            <w:pPr>
              <w:rPr>
                <w:sz w:val="28"/>
                <w:szCs w:val="28"/>
              </w:rPr>
            </w:pPr>
            <w:r>
              <w:rPr>
                <w:sz w:val="28"/>
                <w:szCs w:val="28"/>
              </w:rPr>
              <w:t>Да</w:t>
            </w:r>
          </w:p>
        </w:tc>
        <w:tc>
          <w:tcPr>
            <w:tcW w:w="4394" w:type="dxa"/>
          </w:tcPr>
          <w:p w14:paraId="6A4BD680" w14:textId="41AAA187" w:rsidR="00A26C4C" w:rsidRDefault="000F51EC" w:rsidP="00A26C4C">
            <w:pPr>
              <w:rPr>
                <w:sz w:val="28"/>
                <w:szCs w:val="28"/>
              </w:rPr>
            </w:pPr>
            <w:r>
              <w:rPr>
                <w:sz w:val="28"/>
                <w:szCs w:val="28"/>
              </w:rPr>
              <w:t>Идентификатор почтового индекса</w:t>
            </w:r>
          </w:p>
        </w:tc>
      </w:tr>
      <w:tr w:rsidR="00A26C4C" w14:paraId="79C970EA" w14:textId="77777777" w:rsidTr="00306585">
        <w:tc>
          <w:tcPr>
            <w:tcW w:w="1696" w:type="dxa"/>
          </w:tcPr>
          <w:p w14:paraId="56E561B4" w14:textId="77777777" w:rsidR="00A26C4C" w:rsidRDefault="00A26C4C" w:rsidP="00A26C4C">
            <w:pPr>
              <w:rPr>
                <w:sz w:val="28"/>
                <w:szCs w:val="28"/>
              </w:rPr>
            </w:pPr>
          </w:p>
        </w:tc>
        <w:tc>
          <w:tcPr>
            <w:tcW w:w="1134" w:type="dxa"/>
          </w:tcPr>
          <w:p w14:paraId="38E214BA" w14:textId="712F9D90" w:rsidR="00A26C4C" w:rsidRPr="000F51EC" w:rsidRDefault="000F51EC" w:rsidP="00A26C4C">
            <w:pPr>
              <w:rPr>
                <w:sz w:val="28"/>
                <w:szCs w:val="28"/>
              </w:rPr>
            </w:pPr>
            <w:r>
              <w:rPr>
                <w:sz w:val="28"/>
                <w:szCs w:val="28"/>
                <w:lang w:val="en-US"/>
              </w:rPr>
              <w:t>name</w:t>
            </w:r>
          </w:p>
        </w:tc>
        <w:tc>
          <w:tcPr>
            <w:tcW w:w="1985" w:type="dxa"/>
          </w:tcPr>
          <w:p w14:paraId="5441F158" w14:textId="156C2D02" w:rsidR="00A26C4C" w:rsidRDefault="000F51EC" w:rsidP="00A26C4C">
            <w:pPr>
              <w:rPr>
                <w:sz w:val="28"/>
                <w:szCs w:val="28"/>
              </w:rPr>
            </w:pPr>
            <w:r>
              <w:rPr>
                <w:sz w:val="28"/>
                <w:szCs w:val="28"/>
              </w:rPr>
              <w:t>Да</w:t>
            </w:r>
          </w:p>
        </w:tc>
        <w:tc>
          <w:tcPr>
            <w:tcW w:w="4394" w:type="dxa"/>
          </w:tcPr>
          <w:p w14:paraId="00D4ABA4" w14:textId="11F5B38C" w:rsidR="00A26C4C" w:rsidRDefault="00840F55" w:rsidP="00A26C4C">
            <w:pPr>
              <w:rPr>
                <w:sz w:val="28"/>
                <w:szCs w:val="28"/>
              </w:rPr>
            </w:pPr>
            <w:r>
              <w:rPr>
                <w:sz w:val="28"/>
                <w:szCs w:val="28"/>
              </w:rPr>
              <w:t>Наименование</w:t>
            </w:r>
          </w:p>
        </w:tc>
      </w:tr>
      <w:tr w:rsidR="000F51EC" w14:paraId="70662CD3" w14:textId="77777777" w:rsidTr="00306585">
        <w:tc>
          <w:tcPr>
            <w:tcW w:w="9209" w:type="dxa"/>
            <w:gridSpan w:val="4"/>
            <w:shd w:val="clear" w:color="auto" w:fill="BFBFBF" w:themeFill="background1" w:themeFillShade="BF"/>
          </w:tcPr>
          <w:p w14:paraId="344C5BB0" w14:textId="1BF89C35" w:rsidR="000F51EC" w:rsidRPr="00306585" w:rsidRDefault="000F51EC" w:rsidP="00A26C4C">
            <w:pPr>
              <w:rPr>
                <w:sz w:val="28"/>
                <w:szCs w:val="28"/>
                <w:lang w:val="en-US"/>
              </w:rPr>
            </w:pPr>
            <w:r>
              <w:rPr>
                <w:sz w:val="28"/>
                <w:szCs w:val="28"/>
              </w:rPr>
              <w:t xml:space="preserve">Сущность </w:t>
            </w:r>
            <w:proofErr w:type="spellStart"/>
            <w:r>
              <w:rPr>
                <w:sz w:val="28"/>
                <w:szCs w:val="28"/>
                <w:lang w:val="en-US"/>
              </w:rPr>
              <w:t>shipping_type</w:t>
            </w:r>
            <w:proofErr w:type="spellEnd"/>
          </w:p>
        </w:tc>
      </w:tr>
      <w:tr w:rsidR="000F51EC" w14:paraId="0E0E4D6A" w14:textId="77777777" w:rsidTr="00306585">
        <w:tc>
          <w:tcPr>
            <w:tcW w:w="1696" w:type="dxa"/>
          </w:tcPr>
          <w:p w14:paraId="1AD29C35" w14:textId="52DDA05E" w:rsidR="000F51EC" w:rsidRDefault="000F51EC" w:rsidP="000F51EC">
            <w:pPr>
              <w:rPr>
                <w:sz w:val="28"/>
                <w:szCs w:val="28"/>
              </w:rPr>
            </w:pPr>
            <w:r>
              <w:rPr>
                <w:sz w:val="28"/>
                <w:szCs w:val="28"/>
              </w:rPr>
              <w:t>Ключ</w:t>
            </w:r>
          </w:p>
        </w:tc>
        <w:tc>
          <w:tcPr>
            <w:tcW w:w="1134" w:type="dxa"/>
          </w:tcPr>
          <w:p w14:paraId="1CBF52FB" w14:textId="1B5E1636" w:rsidR="000F51EC" w:rsidRDefault="000F51EC" w:rsidP="000F51EC">
            <w:pPr>
              <w:rPr>
                <w:sz w:val="28"/>
                <w:szCs w:val="28"/>
              </w:rPr>
            </w:pPr>
            <w:r>
              <w:rPr>
                <w:sz w:val="28"/>
                <w:szCs w:val="28"/>
              </w:rPr>
              <w:t>Поле</w:t>
            </w:r>
          </w:p>
        </w:tc>
        <w:tc>
          <w:tcPr>
            <w:tcW w:w="1985" w:type="dxa"/>
          </w:tcPr>
          <w:p w14:paraId="72DF23B9" w14:textId="0386C3DA" w:rsidR="000F51EC" w:rsidRDefault="000F51EC" w:rsidP="000F51EC">
            <w:pPr>
              <w:rPr>
                <w:sz w:val="28"/>
                <w:szCs w:val="28"/>
              </w:rPr>
            </w:pPr>
            <w:r>
              <w:rPr>
                <w:sz w:val="28"/>
                <w:szCs w:val="28"/>
              </w:rPr>
              <w:t>Обязательное</w:t>
            </w:r>
          </w:p>
        </w:tc>
        <w:tc>
          <w:tcPr>
            <w:tcW w:w="4394" w:type="dxa"/>
          </w:tcPr>
          <w:p w14:paraId="756A676A" w14:textId="64143871" w:rsidR="000F51EC" w:rsidRDefault="000F51EC" w:rsidP="000F51EC">
            <w:pPr>
              <w:rPr>
                <w:sz w:val="28"/>
                <w:szCs w:val="28"/>
              </w:rPr>
            </w:pPr>
            <w:r>
              <w:rPr>
                <w:sz w:val="28"/>
                <w:szCs w:val="28"/>
              </w:rPr>
              <w:t>Примечание</w:t>
            </w:r>
          </w:p>
        </w:tc>
      </w:tr>
      <w:tr w:rsidR="000F51EC" w14:paraId="4E675A3D" w14:textId="77777777" w:rsidTr="00306585">
        <w:tc>
          <w:tcPr>
            <w:tcW w:w="1696" w:type="dxa"/>
          </w:tcPr>
          <w:p w14:paraId="55BC9161" w14:textId="765B97F4" w:rsidR="000F51EC" w:rsidRPr="000F51EC" w:rsidRDefault="000F51EC" w:rsidP="000F51EC">
            <w:pPr>
              <w:rPr>
                <w:sz w:val="28"/>
                <w:szCs w:val="28"/>
              </w:rPr>
            </w:pPr>
            <w:r>
              <w:rPr>
                <w:sz w:val="28"/>
                <w:szCs w:val="28"/>
              </w:rPr>
              <w:t>Первичный</w:t>
            </w:r>
          </w:p>
        </w:tc>
        <w:tc>
          <w:tcPr>
            <w:tcW w:w="1134" w:type="dxa"/>
          </w:tcPr>
          <w:p w14:paraId="3E222715" w14:textId="5FCAEE7F" w:rsidR="000F51EC" w:rsidRPr="00306585" w:rsidRDefault="000F51EC" w:rsidP="000F51EC">
            <w:pPr>
              <w:rPr>
                <w:sz w:val="28"/>
                <w:szCs w:val="28"/>
                <w:lang w:val="en-US"/>
              </w:rPr>
            </w:pPr>
            <w:r>
              <w:rPr>
                <w:sz w:val="28"/>
                <w:szCs w:val="28"/>
                <w:lang w:val="en-US"/>
              </w:rPr>
              <w:t>id</w:t>
            </w:r>
          </w:p>
        </w:tc>
        <w:tc>
          <w:tcPr>
            <w:tcW w:w="1985" w:type="dxa"/>
          </w:tcPr>
          <w:p w14:paraId="3F42193C" w14:textId="51C1BAD7" w:rsidR="000F51EC" w:rsidRPr="000F51EC" w:rsidRDefault="000F51EC" w:rsidP="000F51EC">
            <w:pPr>
              <w:rPr>
                <w:sz w:val="28"/>
                <w:szCs w:val="28"/>
              </w:rPr>
            </w:pPr>
            <w:r>
              <w:rPr>
                <w:sz w:val="28"/>
                <w:szCs w:val="28"/>
              </w:rPr>
              <w:t>Да</w:t>
            </w:r>
          </w:p>
        </w:tc>
        <w:tc>
          <w:tcPr>
            <w:tcW w:w="4394" w:type="dxa"/>
          </w:tcPr>
          <w:p w14:paraId="65CEED02" w14:textId="53DB57BA" w:rsidR="000F51EC" w:rsidRDefault="000F51EC" w:rsidP="000F51EC">
            <w:pPr>
              <w:rPr>
                <w:sz w:val="28"/>
                <w:szCs w:val="28"/>
              </w:rPr>
            </w:pPr>
            <w:r>
              <w:rPr>
                <w:sz w:val="28"/>
                <w:szCs w:val="28"/>
              </w:rPr>
              <w:t>Идентификатор типа доставки</w:t>
            </w:r>
          </w:p>
        </w:tc>
      </w:tr>
      <w:tr w:rsidR="000F51EC" w14:paraId="67A9BED3" w14:textId="77777777" w:rsidTr="00306585">
        <w:tc>
          <w:tcPr>
            <w:tcW w:w="1696" w:type="dxa"/>
          </w:tcPr>
          <w:p w14:paraId="6DFDC14E" w14:textId="77777777" w:rsidR="000F51EC" w:rsidRDefault="000F51EC" w:rsidP="000F51EC">
            <w:pPr>
              <w:rPr>
                <w:sz w:val="28"/>
                <w:szCs w:val="28"/>
              </w:rPr>
            </w:pPr>
          </w:p>
        </w:tc>
        <w:tc>
          <w:tcPr>
            <w:tcW w:w="1134" w:type="dxa"/>
          </w:tcPr>
          <w:p w14:paraId="3AEDC3CC" w14:textId="3EA6514A" w:rsidR="000F51EC" w:rsidRPr="00306585" w:rsidRDefault="000F51EC" w:rsidP="000F51EC">
            <w:pPr>
              <w:rPr>
                <w:sz w:val="28"/>
                <w:szCs w:val="28"/>
                <w:lang w:val="en-US"/>
              </w:rPr>
            </w:pPr>
            <w:r>
              <w:rPr>
                <w:sz w:val="28"/>
                <w:szCs w:val="28"/>
                <w:lang w:val="en-US"/>
              </w:rPr>
              <w:t>name</w:t>
            </w:r>
          </w:p>
        </w:tc>
        <w:tc>
          <w:tcPr>
            <w:tcW w:w="1985" w:type="dxa"/>
          </w:tcPr>
          <w:p w14:paraId="4E7D49B1" w14:textId="283E4FB1" w:rsidR="000F51EC" w:rsidRDefault="000F51EC" w:rsidP="000F51EC">
            <w:pPr>
              <w:rPr>
                <w:sz w:val="28"/>
                <w:szCs w:val="28"/>
              </w:rPr>
            </w:pPr>
            <w:r>
              <w:rPr>
                <w:sz w:val="28"/>
                <w:szCs w:val="28"/>
              </w:rPr>
              <w:t>Да</w:t>
            </w:r>
          </w:p>
        </w:tc>
        <w:tc>
          <w:tcPr>
            <w:tcW w:w="4394" w:type="dxa"/>
          </w:tcPr>
          <w:p w14:paraId="3780EA50" w14:textId="145657AD" w:rsidR="000F51EC" w:rsidRDefault="000F51EC" w:rsidP="000F51EC">
            <w:pPr>
              <w:rPr>
                <w:sz w:val="28"/>
                <w:szCs w:val="28"/>
              </w:rPr>
            </w:pPr>
            <w:r>
              <w:rPr>
                <w:sz w:val="28"/>
                <w:szCs w:val="28"/>
              </w:rPr>
              <w:t>Наименование</w:t>
            </w:r>
          </w:p>
        </w:tc>
      </w:tr>
      <w:tr w:rsidR="000F51EC" w14:paraId="65C555B9" w14:textId="77777777" w:rsidTr="00306585">
        <w:tc>
          <w:tcPr>
            <w:tcW w:w="1696" w:type="dxa"/>
          </w:tcPr>
          <w:p w14:paraId="21A7A082" w14:textId="77777777" w:rsidR="000F51EC" w:rsidRDefault="000F51EC" w:rsidP="000F51EC">
            <w:pPr>
              <w:rPr>
                <w:sz w:val="28"/>
                <w:szCs w:val="28"/>
              </w:rPr>
            </w:pPr>
          </w:p>
        </w:tc>
        <w:tc>
          <w:tcPr>
            <w:tcW w:w="1134" w:type="dxa"/>
          </w:tcPr>
          <w:p w14:paraId="36C54EEE" w14:textId="44A05D38" w:rsidR="000F51EC" w:rsidRPr="00306585" w:rsidRDefault="000F51EC" w:rsidP="000F51EC">
            <w:pPr>
              <w:rPr>
                <w:sz w:val="28"/>
                <w:szCs w:val="28"/>
                <w:lang w:val="en-US"/>
              </w:rPr>
            </w:pPr>
            <w:r>
              <w:rPr>
                <w:sz w:val="28"/>
                <w:szCs w:val="28"/>
                <w:lang w:val="en-US"/>
              </w:rPr>
              <w:t>local</w:t>
            </w:r>
          </w:p>
        </w:tc>
        <w:tc>
          <w:tcPr>
            <w:tcW w:w="1985" w:type="dxa"/>
          </w:tcPr>
          <w:p w14:paraId="4A71C0AD" w14:textId="0FE0A72D" w:rsidR="000F51EC" w:rsidRDefault="000F51EC" w:rsidP="000F51EC">
            <w:pPr>
              <w:rPr>
                <w:sz w:val="28"/>
                <w:szCs w:val="28"/>
              </w:rPr>
            </w:pPr>
            <w:r>
              <w:rPr>
                <w:sz w:val="28"/>
                <w:szCs w:val="28"/>
              </w:rPr>
              <w:t>Да</w:t>
            </w:r>
          </w:p>
        </w:tc>
        <w:tc>
          <w:tcPr>
            <w:tcW w:w="4394" w:type="dxa"/>
          </w:tcPr>
          <w:p w14:paraId="08F979E1" w14:textId="2AA01FF6" w:rsidR="000F51EC" w:rsidRPr="000F51EC" w:rsidRDefault="000F51EC" w:rsidP="000F51EC">
            <w:pPr>
              <w:rPr>
                <w:sz w:val="28"/>
                <w:szCs w:val="28"/>
              </w:rPr>
            </w:pPr>
            <w:r>
              <w:rPr>
                <w:sz w:val="28"/>
                <w:szCs w:val="28"/>
              </w:rPr>
              <w:t>Флаг</w:t>
            </w:r>
            <w:r w:rsidRPr="00306585">
              <w:rPr>
                <w:sz w:val="28"/>
                <w:szCs w:val="28"/>
              </w:rPr>
              <w:t xml:space="preserve">: </w:t>
            </w:r>
            <w:r>
              <w:rPr>
                <w:sz w:val="28"/>
                <w:szCs w:val="28"/>
              </w:rPr>
              <w:t>если 1, то тип доставки доступен только внутри страны, если 0, то по всему миру</w:t>
            </w:r>
          </w:p>
        </w:tc>
      </w:tr>
      <w:tr w:rsidR="000F51EC" w14:paraId="70F1E146" w14:textId="77777777" w:rsidTr="00306585">
        <w:tc>
          <w:tcPr>
            <w:tcW w:w="1696" w:type="dxa"/>
          </w:tcPr>
          <w:p w14:paraId="3F4D1D2B" w14:textId="77777777" w:rsidR="000F51EC" w:rsidRDefault="000F51EC" w:rsidP="000F51EC">
            <w:pPr>
              <w:rPr>
                <w:sz w:val="28"/>
                <w:szCs w:val="28"/>
              </w:rPr>
            </w:pPr>
          </w:p>
        </w:tc>
        <w:tc>
          <w:tcPr>
            <w:tcW w:w="1134" w:type="dxa"/>
          </w:tcPr>
          <w:p w14:paraId="0C64CE52" w14:textId="28D8D2AB" w:rsidR="000F51EC" w:rsidRPr="00306585" w:rsidRDefault="000F51EC" w:rsidP="000F51EC">
            <w:pPr>
              <w:rPr>
                <w:sz w:val="28"/>
                <w:szCs w:val="28"/>
                <w:lang w:val="en-US"/>
              </w:rPr>
            </w:pPr>
            <w:r>
              <w:rPr>
                <w:sz w:val="28"/>
                <w:szCs w:val="28"/>
                <w:lang w:val="en-US"/>
              </w:rPr>
              <w:t>active</w:t>
            </w:r>
          </w:p>
        </w:tc>
        <w:tc>
          <w:tcPr>
            <w:tcW w:w="1985" w:type="dxa"/>
          </w:tcPr>
          <w:p w14:paraId="124BCF26" w14:textId="3EFE6458" w:rsidR="000F51EC" w:rsidRDefault="000F51EC" w:rsidP="000F51EC">
            <w:pPr>
              <w:rPr>
                <w:sz w:val="28"/>
                <w:szCs w:val="28"/>
              </w:rPr>
            </w:pPr>
            <w:r>
              <w:rPr>
                <w:sz w:val="28"/>
                <w:szCs w:val="28"/>
              </w:rPr>
              <w:t>Да</w:t>
            </w:r>
          </w:p>
        </w:tc>
        <w:tc>
          <w:tcPr>
            <w:tcW w:w="4394" w:type="dxa"/>
          </w:tcPr>
          <w:p w14:paraId="0156907E" w14:textId="2B5B9F79" w:rsidR="000F51EC" w:rsidRDefault="000F51EC" w:rsidP="000F51EC">
            <w:pPr>
              <w:rPr>
                <w:sz w:val="28"/>
                <w:szCs w:val="28"/>
              </w:rPr>
            </w:pPr>
            <w:r>
              <w:rPr>
                <w:sz w:val="28"/>
                <w:szCs w:val="28"/>
              </w:rPr>
              <w:t>Флаг активности типа доставки</w:t>
            </w:r>
          </w:p>
        </w:tc>
      </w:tr>
      <w:tr w:rsidR="000F51EC" w14:paraId="0415A2E4" w14:textId="77777777" w:rsidTr="00306585">
        <w:tc>
          <w:tcPr>
            <w:tcW w:w="9209" w:type="dxa"/>
            <w:gridSpan w:val="4"/>
            <w:shd w:val="clear" w:color="auto" w:fill="BFBFBF" w:themeFill="background1" w:themeFillShade="BF"/>
          </w:tcPr>
          <w:p w14:paraId="7D2EB654" w14:textId="4BE17EBC" w:rsidR="000F51EC" w:rsidRPr="00306585" w:rsidRDefault="000F51EC" w:rsidP="000F51EC">
            <w:pPr>
              <w:rPr>
                <w:sz w:val="28"/>
                <w:szCs w:val="28"/>
                <w:lang w:val="en-US"/>
              </w:rPr>
            </w:pPr>
            <w:r>
              <w:rPr>
                <w:sz w:val="28"/>
                <w:szCs w:val="28"/>
              </w:rPr>
              <w:t xml:space="preserve">Сущность </w:t>
            </w:r>
            <w:r>
              <w:rPr>
                <w:sz w:val="28"/>
                <w:szCs w:val="28"/>
                <w:lang w:val="en-US"/>
              </w:rPr>
              <w:t>shipping</w:t>
            </w:r>
          </w:p>
        </w:tc>
      </w:tr>
      <w:tr w:rsidR="000F51EC" w14:paraId="6057F914" w14:textId="77777777" w:rsidTr="00306585">
        <w:tc>
          <w:tcPr>
            <w:tcW w:w="1696" w:type="dxa"/>
          </w:tcPr>
          <w:p w14:paraId="5ACCE6DB" w14:textId="53B21E03" w:rsidR="000F51EC" w:rsidRDefault="000F51EC" w:rsidP="000F51EC">
            <w:pPr>
              <w:rPr>
                <w:sz w:val="28"/>
                <w:szCs w:val="28"/>
              </w:rPr>
            </w:pPr>
            <w:r>
              <w:rPr>
                <w:sz w:val="28"/>
                <w:szCs w:val="28"/>
              </w:rPr>
              <w:t>Ключ</w:t>
            </w:r>
          </w:p>
        </w:tc>
        <w:tc>
          <w:tcPr>
            <w:tcW w:w="1134" w:type="dxa"/>
          </w:tcPr>
          <w:p w14:paraId="01C13641" w14:textId="73362B0F" w:rsidR="000F51EC" w:rsidRDefault="000F51EC" w:rsidP="000F51EC">
            <w:pPr>
              <w:rPr>
                <w:sz w:val="28"/>
                <w:szCs w:val="28"/>
              </w:rPr>
            </w:pPr>
            <w:r>
              <w:rPr>
                <w:sz w:val="28"/>
                <w:szCs w:val="28"/>
              </w:rPr>
              <w:t>Поле</w:t>
            </w:r>
          </w:p>
        </w:tc>
        <w:tc>
          <w:tcPr>
            <w:tcW w:w="1985" w:type="dxa"/>
          </w:tcPr>
          <w:p w14:paraId="6C4B1528" w14:textId="001ED3B7" w:rsidR="000F51EC" w:rsidRDefault="000F51EC" w:rsidP="000F51EC">
            <w:pPr>
              <w:rPr>
                <w:sz w:val="28"/>
                <w:szCs w:val="28"/>
              </w:rPr>
            </w:pPr>
            <w:r>
              <w:rPr>
                <w:sz w:val="28"/>
                <w:szCs w:val="28"/>
              </w:rPr>
              <w:t>Обязательное</w:t>
            </w:r>
          </w:p>
        </w:tc>
        <w:tc>
          <w:tcPr>
            <w:tcW w:w="4394" w:type="dxa"/>
          </w:tcPr>
          <w:p w14:paraId="17778C8F" w14:textId="39ACD14C" w:rsidR="000F51EC" w:rsidRDefault="000F51EC" w:rsidP="000F51EC">
            <w:pPr>
              <w:rPr>
                <w:sz w:val="28"/>
                <w:szCs w:val="28"/>
              </w:rPr>
            </w:pPr>
            <w:r>
              <w:rPr>
                <w:sz w:val="28"/>
                <w:szCs w:val="28"/>
              </w:rPr>
              <w:t>Примечание</w:t>
            </w:r>
          </w:p>
        </w:tc>
      </w:tr>
      <w:tr w:rsidR="000F51EC" w14:paraId="12307754" w14:textId="77777777" w:rsidTr="00306585">
        <w:tc>
          <w:tcPr>
            <w:tcW w:w="1696" w:type="dxa"/>
          </w:tcPr>
          <w:p w14:paraId="32D87658" w14:textId="7701E0D3" w:rsidR="000F51EC" w:rsidRPr="000F51EC" w:rsidRDefault="000F51EC" w:rsidP="000F51EC">
            <w:pPr>
              <w:rPr>
                <w:sz w:val="28"/>
                <w:szCs w:val="28"/>
              </w:rPr>
            </w:pPr>
            <w:r>
              <w:rPr>
                <w:sz w:val="28"/>
                <w:szCs w:val="28"/>
              </w:rPr>
              <w:t>Первичный</w:t>
            </w:r>
          </w:p>
        </w:tc>
        <w:tc>
          <w:tcPr>
            <w:tcW w:w="1134" w:type="dxa"/>
          </w:tcPr>
          <w:p w14:paraId="3540CEEF" w14:textId="68A3A897" w:rsidR="000F51EC" w:rsidRDefault="000F51EC" w:rsidP="000F51EC">
            <w:pPr>
              <w:rPr>
                <w:sz w:val="28"/>
                <w:szCs w:val="28"/>
              </w:rPr>
            </w:pPr>
            <w:r>
              <w:rPr>
                <w:sz w:val="28"/>
                <w:szCs w:val="28"/>
                <w:lang w:val="en-US"/>
              </w:rPr>
              <w:t>id</w:t>
            </w:r>
          </w:p>
        </w:tc>
        <w:tc>
          <w:tcPr>
            <w:tcW w:w="1985" w:type="dxa"/>
          </w:tcPr>
          <w:p w14:paraId="124F6CCF" w14:textId="0B03B885" w:rsidR="000F51EC" w:rsidRDefault="00840F55" w:rsidP="000F51EC">
            <w:pPr>
              <w:rPr>
                <w:sz w:val="28"/>
                <w:szCs w:val="28"/>
              </w:rPr>
            </w:pPr>
            <w:r>
              <w:rPr>
                <w:sz w:val="28"/>
                <w:szCs w:val="28"/>
              </w:rPr>
              <w:t>Да</w:t>
            </w:r>
          </w:p>
        </w:tc>
        <w:tc>
          <w:tcPr>
            <w:tcW w:w="4394" w:type="dxa"/>
          </w:tcPr>
          <w:p w14:paraId="0C0E0DB4" w14:textId="2296BADE" w:rsidR="000F51EC" w:rsidRDefault="00840F55" w:rsidP="000F51EC">
            <w:pPr>
              <w:rPr>
                <w:sz w:val="28"/>
                <w:szCs w:val="28"/>
              </w:rPr>
            </w:pPr>
            <w:r>
              <w:rPr>
                <w:sz w:val="28"/>
                <w:szCs w:val="28"/>
              </w:rPr>
              <w:t>Идентификатор доставки</w:t>
            </w:r>
          </w:p>
        </w:tc>
      </w:tr>
      <w:tr w:rsidR="000F51EC" w14:paraId="279F4D0D" w14:textId="77777777" w:rsidTr="00306585">
        <w:tc>
          <w:tcPr>
            <w:tcW w:w="1696" w:type="dxa"/>
          </w:tcPr>
          <w:p w14:paraId="3EF030BB" w14:textId="528AA268" w:rsidR="000F51EC" w:rsidRPr="00840F55" w:rsidRDefault="00840F55" w:rsidP="000F51EC">
            <w:pPr>
              <w:rPr>
                <w:sz w:val="28"/>
                <w:szCs w:val="28"/>
              </w:rPr>
            </w:pPr>
            <w:r>
              <w:rPr>
                <w:sz w:val="28"/>
                <w:szCs w:val="28"/>
              </w:rPr>
              <w:t>Внешний</w:t>
            </w:r>
          </w:p>
        </w:tc>
        <w:tc>
          <w:tcPr>
            <w:tcW w:w="1134" w:type="dxa"/>
          </w:tcPr>
          <w:p w14:paraId="1F8A3EFE" w14:textId="6987A1DD" w:rsidR="000F51EC" w:rsidRDefault="000F51EC" w:rsidP="000F51EC">
            <w:pPr>
              <w:rPr>
                <w:sz w:val="28"/>
                <w:szCs w:val="28"/>
              </w:rPr>
            </w:pPr>
            <w:r>
              <w:rPr>
                <w:sz w:val="28"/>
                <w:szCs w:val="28"/>
                <w:lang w:val="en-US"/>
              </w:rPr>
              <w:t>type</w:t>
            </w:r>
          </w:p>
        </w:tc>
        <w:tc>
          <w:tcPr>
            <w:tcW w:w="1985" w:type="dxa"/>
          </w:tcPr>
          <w:p w14:paraId="159F4D93" w14:textId="78538D93" w:rsidR="000F51EC" w:rsidRDefault="00840F55" w:rsidP="000F51EC">
            <w:pPr>
              <w:rPr>
                <w:sz w:val="28"/>
                <w:szCs w:val="28"/>
              </w:rPr>
            </w:pPr>
            <w:r>
              <w:rPr>
                <w:sz w:val="28"/>
                <w:szCs w:val="28"/>
              </w:rPr>
              <w:t>Да</w:t>
            </w:r>
          </w:p>
        </w:tc>
        <w:tc>
          <w:tcPr>
            <w:tcW w:w="4394" w:type="dxa"/>
          </w:tcPr>
          <w:p w14:paraId="0723E3BA" w14:textId="77777777" w:rsidR="000F51EC" w:rsidRDefault="00840F55" w:rsidP="000F51EC">
            <w:pPr>
              <w:rPr>
                <w:sz w:val="28"/>
                <w:szCs w:val="28"/>
              </w:rPr>
            </w:pPr>
            <w:r>
              <w:rPr>
                <w:sz w:val="28"/>
                <w:szCs w:val="28"/>
              </w:rPr>
              <w:t>Тип доставки</w:t>
            </w:r>
          </w:p>
          <w:p w14:paraId="1B6FB5D4" w14:textId="74E17E1E" w:rsidR="00840F55" w:rsidRPr="00840F55" w:rsidRDefault="00840F55" w:rsidP="000F51EC">
            <w:pPr>
              <w:rPr>
                <w:sz w:val="28"/>
                <w:szCs w:val="28"/>
              </w:rPr>
            </w:pPr>
            <w:r>
              <w:rPr>
                <w:sz w:val="28"/>
                <w:szCs w:val="28"/>
              </w:rPr>
              <w:t xml:space="preserve">Внешний ключ к сущности </w:t>
            </w:r>
            <w:r>
              <w:rPr>
                <w:sz w:val="28"/>
                <w:szCs w:val="28"/>
                <w:lang w:val="en-US"/>
              </w:rPr>
              <w:t>shipping</w:t>
            </w:r>
            <w:r w:rsidRPr="00306585">
              <w:rPr>
                <w:sz w:val="28"/>
                <w:szCs w:val="28"/>
              </w:rPr>
              <w:t>_</w:t>
            </w:r>
            <w:r>
              <w:rPr>
                <w:sz w:val="28"/>
                <w:szCs w:val="28"/>
                <w:lang w:val="en-US"/>
              </w:rPr>
              <w:t>type</w:t>
            </w:r>
          </w:p>
        </w:tc>
      </w:tr>
      <w:tr w:rsidR="000F51EC" w14:paraId="4501AF48" w14:textId="77777777" w:rsidTr="00306585">
        <w:tc>
          <w:tcPr>
            <w:tcW w:w="1696" w:type="dxa"/>
          </w:tcPr>
          <w:p w14:paraId="5BE2ED3C" w14:textId="2124370D" w:rsidR="000F51EC" w:rsidRPr="000F51EC" w:rsidRDefault="000F51EC" w:rsidP="000F51EC">
            <w:pPr>
              <w:rPr>
                <w:sz w:val="28"/>
                <w:szCs w:val="28"/>
              </w:rPr>
            </w:pPr>
            <w:r>
              <w:rPr>
                <w:sz w:val="28"/>
                <w:szCs w:val="28"/>
              </w:rPr>
              <w:t>Внешний</w:t>
            </w:r>
          </w:p>
        </w:tc>
        <w:tc>
          <w:tcPr>
            <w:tcW w:w="1134" w:type="dxa"/>
          </w:tcPr>
          <w:p w14:paraId="2BB3EDDD" w14:textId="1359828A" w:rsidR="000F51EC" w:rsidRDefault="000F51EC" w:rsidP="000F51EC">
            <w:pPr>
              <w:rPr>
                <w:sz w:val="28"/>
                <w:szCs w:val="28"/>
              </w:rPr>
            </w:pPr>
            <w:r>
              <w:rPr>
                <w:sz w:val="28"/>
                <w:szCs w:val="28"/>
                <w:lang w:val="en-US"/>
              </w:rPr>
              <w:t>zone</w:t>
            </w:r>
          </w:p>
        </w:tc>
        <w:tc>
          <w:tcPr>
            <w:tcW w:w="1985" w:type="dxa"/>
          </w:tcPr>
          <w:p w14:paraId="30B913AC" w14:textId="02FF6A10" w:rsidR="000F51EC" w:rsidRDefault="00840F55" w:rsidP="000F51EC">
            <w:pPr>
              <w:rPr>
                <w:sz w:val="28"/>
                <w:szCs w:val="28"/>
              </w:rPr>
            </w:pPr>
            <w:r>
              <w:rPr>
                <w:sz w:val="28"/>
                <w:szCs w:val="28"/>
              </w:rPr>
              <w:t>Да</w:t>
            </w:r>
          </w:p>
        </w:tc>
        <w:tc>
          <w:tcPr>
            <w:tcW w:w="4394" w:type="dxa"/>
          </w:tcPr>
          <w:p w14:paraId="473485E6" w14:textId="170CA711" w:rsidR="000F51EC" w:rsidRPr="00840F55" w:rsidRDefault="00840F55" w:rsidP="000F51EC">
            <w:pPr>
              <w:rPr>
                <w:sz w:val="28"/>
                <w:szCs w:val="28"/>
              </w:rPr>
            </w:pPr>
            <w:r>
              <w:rPr>
                <w:sz w:val="28"/>
                <w:szCs w:val="28"/>
              </w:rPr>
              <w:t>Зона доставки</w:t>
            </w:r>
            <w:r>
              <w:rPr>
                <w:sz w:val="28"/>
                <w:szCs w:val="28"/>
              </w:rPr>
              <w:br/>
              <w:t xml:space="preserve">Внешний ключ к сущности </w:t>
            </w:r>
            <w:r>
              <w:rPr>
                <w:sz w:val="28"/>
                <w:szCs w:val="28"/>
                <w:lang w:val="en-US"/>
              </w:rPr>
              <w:t>zones</w:t>
            </w:r>
          </w:p>
        </w:tc>
      </w:tr>
      <w:tr w:rsidR="000F51EC" w14:paraId="7695FCD2" w14:textId="77777777" w:rsidTr="00306585">
        <w:tc>
          <w:tcPr>
            <w:tcW w:w="1696" w:type="dxa"/>
          </w:tcPr>
          <w:p w14:paraId="0BC5B62E" w14:textId="4CCB6C1D" w:rsidR="000F51EC" w:rsidRPr="00840F55" w:rsidRDefault="00840F55" w:rsidP="000F51EC">
            <w:pPr>
              <w:rPr>
                <w:sz w:val="28"/>
                <w:szCs w:val="28"/>
              </w:rPr>
            </w:pPr>
            <w:r>
              <w:rPr>
                <w:sz w:val="28"/>
                <w:szCs w:val="28"/>
              </w:rPr>
              <w:t>Внешний</w:t>
            </w:r>
          </w:p>
        </w:tc>
        <w:tc>
          <w:tcPr>
            <w:tcW w:w="1134" w:type="dxa"/>
          </w:tcPr>
          <w:p w14:paraId="3AEAC8C5" w14:textId="6BF1A725" w:rsidR="000F51EC" w:rsidRDefault="000F51EC" w:rsidP="000F51EC">
            <w:pPr>
              <w:rPr>
                <w:sz w:val="28"/>
                <w:szCs w:val="28"/>
              </w:rPr>
            </w:pPr>
            <w:r>
              <w:rPr>
                <w:sz w:val="28"/>
                <w:szCs w:val="28"/>
                <w:lang w:val="en-US"/>
              </w:rPr>
              <w:t>country</w:t>
            </w:r>
          </w:p>
        </w:tc>
        <w:tc>
          <w:tcPr>
            <w:tcW w:w="1985" w:type="dxa"/>
          </w:tcPr>
          <w:p w14:paraId="5C250109" w14:textId="2F9D517B" w:rsidR="000F51EC" w:rsidRDefault="00840F55" w:rsidP="000F51EC">
            <w:pPr>
              <w:rPr>
                <w:sz w:val="28"/>
                <w:szCs w:val="28"/>
              </w:rPr>
            </w:pPr>
            <w:r>
              <w:rPr>
                <w:sz w:val="28"/>
                <w:szCs w:val="28"/>
              </w:rPr>
              <w:t>Да</w:t>
            </w:r>
          </w:p>
        </w:tc>
        <w:tc>
          <w:tcPr>
            <w:tcW w:w="4394" w:type="dxa"/>
          </w:tcPr>
          <w:p w14:paraId="12A59D73" w14:textId="2E933F85" w:rsidR="000F51EC" w:rsidRPr="00840F55" w:rsidRDefault="00840F55" w:rsidP="000F51EC">
            <w:pPr>
              <w:rPr>
                <w:sz w:val="28"/>
                <w:szCs w:val="28"/>
              </w:rPr>
            </w:pPr>
            <w:r>
              <w:rPr>
                <w:sz w:val="28"/>
                <w:szCs w:val="28"/>
              </w:rPr>
              <w:t>Страна доставки</w:t>
            </w:r>
          </w:p>
        </w:tc>
      </w:tr>
      <w:tr w:rsidR="000F51EC" w14:paraId="0F348D67" w14:textId="77777777" w:rsidTr="00306585">
        <w:tc>
          <w:tcPr>
            <w:tcW w:w="1696" w:type="dxa"/>
          </w:tcPr>
          <w:p w14:paraId="37A41070" w14:textId="3E75F169" w:rsidR="000F51EC" w:rsidRPr="00840F55" w:rsidRDefault="000F51EC" w:rsidP="000F51EC">
            <w:pPr>
              <w:rPr>
                <w:sz w:val="28"/>
                <w:szCs w:val="28"/>
              </w:rPr>
            </w:pPr>
          </w:p>
        </w:tc>
        <w:tc>
          <w:tcPr>
            <w:tcW w:w="1134" w:type="dxa"/>
          </w:tcPr>
          <w:p w14:paraId="2C17717B" w14:textId="30A62D6E" w:rsidR="000F51EC" w:rsidRDefault="000F51EC" w:rsidP="000F51EC">
            <w:pPr>
              <w:rPr>
                <w:sz w:val="28"/>
                <w:szCs w:val="28"/>
              </w:rPr>
            </w:pPr>
            <w:r>
              <w:rPr>
                <w:sz w:val="28"/>
                <w:szCs w:val="28"/>
                <w:lang w:val="en-US"/>
              </w:rPr>
              <w:t>weight</w:t>
            </w:r>
          </w:p>
        </w:tc>
        <w:tc>
          <w:tcPr>
            <w:tcW w:w="1985" w:type="dxa"/>
          </w:tcPr>
          <w:p w14:paraId="1A693887" w14:textId="0DD945E0" w:rsidR="000F51EC" w:rsidRDefault="00840F55" w:rsidP="000F51EC">
            <w:pPr>
              <w:rPr>
                <w:sz w:val="28"/>
                <w:szCs w:val="28"/>
              </w:rPr>
            </w:pPr>
            <w:r>
              <w:rPr>
                <w:sz w:val="28"/>
                <w:szCs w:val="28"/>
              </w:rPr>
              <w:t>Да</w:t>
            </w:r>
          </w:p>
        </w:tc>
        <w:tc>
          <w:tcPr>
            <w:tcW w:w="4394" w:type="dxa"/>
          </w:tcPr>
          <w:p w14:paraId="51AA5966" w14:textId="1F2A5500" w:rsidR="000F51EC" w:rsidRPr="00840F55" w:rsidRDefault="00840F55" w:rsidP="000F51EC">
            <w:pPr>
              <w:rPr>
                <w:sz w:val="28"/>
                <w:szCs w:val="28"/>
              </w:rPr>
            </w:pPr>
            <w:r>
              <w:rPr>
                <w:sz w:val="28"/>
                <w:szCs w:val="28"/>
              </w:rPr>
              <w:t>Лимит веса</w:t>
            </w:r>
          </w:p>
        </w:tc>
      </w:tr>
      <w:tr w:rsidR="000F51EC" w14:paraId="083A6424" w14:textId="77777777" w:rsidTr="00306585">
        <w:tc>
          <w:tcPr>
            <w:tcW w:w="1696" w:type="dxa"/>
          </w:tcPr>
          <w:p w14:paraId="46462228" w14:textId="4DBB1ABE" w:rsidR="000F51EC" w:rsidRPr="00306585" w:rsidRDefault="000F51EC" w:rsidP="000F51EC">
            <w:pPr>
              <w:rPr>
                <w:sz w:val="28"/>
                <w:szCs w:val="28"/>
                <w:lang w:val="en-US"/>
              </w:rPr>
            </w:pPr>
          </w:p>
        </w:tc>
        <w:tc>
          <w:tcPr>
            <w:tcW w:w="1134" w:type="dxa"/>
          </w:tcPr>
          <w:p w14:paraId="0B993A04" w14:textId="72299985" w:rsidR="000F51EC" w:rsidRDefault="000F51EC" w:rsidP="000F51EC">
            <w:pPr>
              <w:rPr>
                <w:sz w:val="28"/>
                <w:szCs w:val="28"/>
              </w:rPr>
            </w:pPr>
            <w:r>
              <w:rPr>
                <w:sz w:val="28"/>
                <w:szCs w:val="28"/>
                <w:lang w:val="en-US"/>
              </w:rPr>
              <w:t>cost</w:t>
            </w:r>
          </w:p>
        </w:tc>
        <w:tc>
          <w:tcPr>
            <w:tcW w:w="1985" w:type="dxa"/>
          </w:tcPr>
          <w:p w14:paraId="10536AFF" w14:textId="1D90875E" w:rsidR="000F51EC" w:rsidRDefault="00840F55" w:rsidP="000F51EC">
            <w:pPr>
              <w:rPr>
                <w:sz w:val="28"/>
                <w:szCs w:val="28"/>
              </w:rPr>
            </w:pPr>
            <w:r>
              <w:rPr>
                <w:sz w:val="28"/>
                <w:szCs w:val="28"/>
              </w:rPr>
              <w:t>Да</w:t>
            </w:r>
          </w:p>
        </w:tc>
        <w:tc>
          <w:tcPr>
            <w:tcW w:w="4394" w:type="dxa"/>
          </w:tcPr>
          <w:p w14:paraId="6B3C6D4F" w14:textId="5AC8F8B8" w:rsidR="000F51EC" w:rsidRDefault="00840F55" w:rsidP="000F51EC">
            <w:pPr>
              <w:rPr>
                <w:sz w:val="28"/>
                <w:szCs w:val="28"/>
              </w:rPr>
            </w:pPr>
            <w:r>
              <w:rPr>
                <w:sz w:val="28"/>
                <w:szCs w:val="28"/>
              </w:rPr>
              <w:t>Стоимость доставки по верхней границе лимита веса</w:t>
            </w:r>
          </w:p>
        </w:tc>
      </w:tr>
      <w:tr w:rsidR="00840F55" w14:paraId="4332856D" w14:textId="77777777" w:rsidTr="00B70441">
        <w:tc>
          <w:tcPr>
            <w:tcW w:w="9209" w:type="dxa"/>
            <w:gridSpan w:val="4"/>
            <w:shd w:val="clear" w:color="auto" w:fill="BFBFBF" w:themeFill="background1" w:themeFillShade="BF"/>
          </w:tcPr>
          <w:p w14:paraId="6EAB7849" w14:textId="7FEDD1AE" w:rsidR="00840F55" w:rsidRPr="00306585" w:rsidRDefault="00840F55" w:rsidP="000F51EC">
            <w:pPr>
              <w:rPr>
                <w:sz w:val="28"/>
                <w:szCs w:val="28"/>
                <w:lang w:val="en-US"/>
              </w:rPr>
            </w:pPr>
            <w:r>
              <w:rPr>
                <w:sz w:val="28"/>
                <w:szCs w:val="28"/>
              </w:rPr>
              <w:t xml:space="preserve">Сущность </w:t>
            </w:r>
            <w:r>
              <w:rPr>
                <w:sz w:val="28"/>
                <w:szCs w:val="28"/>
                <w:lang w:val="en-US"/>
              </w:rPr>
              <w:t>countries</w:t>
            </w:r>
          </w:p>
        </w:tc>
      </w:tr>
      <w:tr w:rsidR="00840F55" w14:paraId="35274254" w14:textId="77777777" w:rsidTr="000F51EC">
        <w:tc>
          <w:tcPr>
            <w:tcW w:w="1696" w:type="dxa"/>
          </w:tcPr>
          <w:p w14:paraId="0A983CDD" w14:textId="5EEC06FB" w:rsidR="00840F55" w:rsidRDefault="00840F55" w:rsidP="00840F55">
            <w:pPr>
              <w:rPr>
                <w:sz w:val="28"/>
                <w:szCs w:val="28"/>
              </w:rPr>
            </w:pPr>
            <w:r>
              <w:rPr>
                <w:sz w:val="28"/>
                <w:szCs w:val="28"/>
              </w:rPr>
              <w:t>Ключ</w:t>
            </w:r>
          </w:p>
        </w:tc>
        <w:tc>
          <w:tcPr>
            <w:tcW w:w="1134" w:type="dxa"/>
          </w:tcPr>
          <w:p w14:paraId="0D639B84" w14:textId="1FD4C4B8" w:rsidR="00840F55" w:rsidRDefault="00840F55" w:rsidP="00840F55">
            <w:pPr>
              <w:rPr>
                <w:sz w:val="28"/>
                <w:szCs w:val="28"/>
              </w:rPr>
            </w:pPr>
            <w:r>
              <w:rPr>
                <w:sz w:val="28"/>
                <w:szCs w:val="28"/>
              </w:rPr>
              <w:t>Поле</w:t>
            </w:r>
          </w:p>
        </w:tc>
        <w:tc>
          <w:tcPr>
            <w:tcW w:w="1985" w:type="dxa"/>
          </w:tcPr>
          <w:p w14:paraId="4151D764" w14:textId="408B9226" w:rsidR="00840F55" w:rsidRDefault="00840F55" w:rsidP="00840F55">
            <w:pPr>
              <w:rPr>
                <w:sz w:val="28"/>
                <w:szCs w:val="28"/>
              </w:rPr>
            </w:pPr>
            <w:r>
              <w:rPr>
                <w:sz w:val="28"/>
                <w:szCs w:val="28"/>
              </w:rPr>
              <w:t>Обязательное</w:t>
            </w:r>
          </w:p>
        </w:tc>
        <w:tc>
          <w:tcPr>
            <w:tcW w:w="4394" w:type="dxa"/>
          </w:tcPr>
          <w:p w14:paraId="7BC0F942" w14:textId="45728456" w:rsidR="00840F55" w:rsidRDefault="00840F55" w:rsidP="00840F55">
            <w:pPr>
              <w:rPr>
                <w:sz w:val="28"/>
                <w:szCs w:val="28"/>
              </w:rPr>
            </w:pPr>
            <w:r>
              <w:rPr>
                <w:sz w:val="28"/>
                <w:szCs w:val="28"/>
              </w:rPr>
              <w:t>Примечание</w:t>
            </w:r>
          </w:p>
        </w:tc>
      </w:tr>
      <w:tr w:rsidR="00840F55" w14:paraId="6C9D5EBB" w14:textId="77777777" w:rsidTr="000F51EC">
        <w:tc>
          <w:tcPr>
            <w:tcW w:w="1696" w:type="dxa"/>
          </w:tcPr>
          <w:p w14:paraId="0EF744DE" w14:textId="77777777" w:rsidR="00840F55" w:rsidRDefault="00840F55" w:rsidP="00840F55">
            <w:pPr>
              <w:rPr>
                <w:sz w:val="28"/>
                <w:szCs w:val="28"/>
              </w:rPr>
            </w:pPr>
          </w:p>
        </w:tc>
        <w:tc>
          <w:tcPr>
            <w:tcW w:w="1134" w:type="dxa"/>
          </w:tcPr>
          <w:p w14:paraId="3F19B471" w14:textId="389951C1" w:rsidR="00840F55" w:rsidRPr="00306585" w:rsidRDefault="00840F55" w:rsidP="00840F55">
            <w:pPr>
              <w:rPr>
                <w:sz w:val="28"/>
                <w:szCs w:val="28"/>
                <w:lang w:val="en-US"/>
              </w:rPr>
            </w:pPr>
            <w:r>
              <w:rPr>
                <w:sz w:val="28"/>
                <w:szCs w:val="28"/>
                <w:lang w:val="en-US"/>
              </w:rPr>
              <w:t>id</w:t>
            </w:r>
          </w:p>
        </w:tc>
        <w:tc>
          <w:tcPr>
            <w:tcW w:w="1985" w:type="dxa"/>
          </w:tcPr>
          <w:p w14:paraId="582C2AF1" w14:textId="207477E4" w:rsidR="00840F55" w:rsidRDefault="00840F55" w:rsidP="00840F55">
            <w:pPr>
              <w:rPr>
                <w:sz w:val="28"/>
                <w:szCs w:val="28"/>
              </w:rPr>
            </w:pPr>
            <w:r>
              <w:rPr>
                <w:sz w:val="28"/>
                <w:szCs w:val="28"/>
              </w:rPr>
              <w:t>Да</w:t>
            </w:r>
          </w:p>
        </w:tc>
        <w:tc>
          <w:tcPr>
            <w:tcW w:w="4394" w:type="dxa"/>
          </w:tcPr>
          <w:p w14:paraId="31783BDD" w14:textId="024DBBD3" w:rsidR="00840F55" w:rsidRDefault="00840F55" w:rsidP="00840F55">
            <w:pPr>
              <w:rPr>
                <w:sz w:val="28"/>
                <w:szCs w:val="28"/>
              </w:rPr>
            </w:pPr>
            <w:r>
              <w:rPr>
                <w:sz w:val="28"/>
                <w:szCs w:val="28"/>
              </w:rPr>
              <w:t>Идентификатор страны</w:t>
            </w:r>
          </w:p>
        </w:tc>
      </w:tr>
      <w:tr w:rsidR="00840F55" w14:paraId="04537B18" w14:textId="77777777" w:rsidTr="000F51EC">
        <w:tc>
          <w:tcPr>
            <w:tcW w:w="1696" w:type="dxa"/>
          </w:tcPr>
          <w:p w14:paraId="02B1B28F" w14:textId="77777777" w:rsidR="00840F55" w:rsidRDefault="00840F55" w:rsidP="00840F55">
            <w:pPr>
              <w:rPr>
                <w:sz w:val="28"/>
                <w:szCs w:val="28"/>
              </w:rPr>
            </w:pPr>
          </w:p>
        </w:tc>
        <w:tc>
          <w:tcPr>
            <w:tcW w:w="1134" w:type="dxa"/>
          </w:tcPr>
          <w:p w14:paraId="761BC7C0" w14:textId="10F4B156" w:rsidR="00840F55" w:rsidRPr="00306585" w:rsidRDefault="00840F55" w:rsidP="00840F55">
            <w:pPr>
              <w:rPr>
                <w:sz w:val="28"/>
                <w:szCs w:val="28"/>
                <w:lang w:val="en-US"/>
              </w:rPr>
            </w:pPr>
            <w:r>
              <w:rPr>
                <w:sz w:val="28"/>
                <w:szCs w:val="28"/>
                <w:lang w:val="en-US"/>
              </w:rPr>
              <w:t>name</w:t>
            </w:r>
          </w:p>
        </w:tc>
        <w:tc>
          <w:tcPr>
            <w:tcW w:w="1985" w:type="dxa"/>
          </w:tcPr>
          <w:p w14:paraId="22CB0C9C" w14:textId="34DA8368" w:rsidR="00840F55" w:rsidRDefault="00840F55" w:rsidP="00840F55">
            <w:pPr>
              <w:rPr>
                <w:sz w:val="28"/>
                <w:szCs w:val="28"/>
              </w:rPr>
            </w:pPr>
            <w:r>
              <w:rPr>
                <w:sz w:val="28"/>
                <w:szCs w:val="28"/>
              </w:rPr>
              <w:t>Да</w:t>
            </w:r>
          </w:p>
        </w:tc>
        <w:tc>
          <w:tcPr>
            <w:tcW w:w="4394" w:type="dxa"/>
          </w:tcPr>
          <w:p w14:paraId="62AF90D1" w14:textId="66903F47" w:rsidR="00840F55" w:rsidRDefault="00840F55" w:rsidP="00840F55">
            <w:pPr>
              <w:rPr>
                <w:sz w:val="28"/>
                <w:szCs w:val="28"/>
              </w:rPr>
            </w:pPr>
            <w:r>
              <w:rPr>
                <w:sz w:val="28"/>
                <w:szCs w:val="28"/>
              </w:rPr>
              <w:t>Наименование</w:t>
            </w:r>
          </w:p>
        </w:tc>
      </w:tr>
      <w:tr w:rsidR="00840F55" w14:paraId="620FF319" w14:textId="77777777" w:rsidTr="000F51EC">
        <w:tc>
          <w:tcPr>
            <w:tcW w:w="1696" w:type="dxa"/>
          </w:tcPr>
          <w:p w14:paraId="05291F4E" w14:textId="77777777" w:rsidR="00840F55" w:rsidRDefault="00840F55" w:rsidP="00840F55">
            <w:pPr>
              <w:rPr>
                <w:sz w:val="28"/>
                <w:szCs w:val="28"/>
              </w:rPr>
            </w:pPr>
          </w:p>
        </w:tc>
        <w:tc>
          <w:tcPr>
            <w:tcW w:w="1134" w:type="dxa"/>
          </w:tcPr>
          <w:p w14:paraId="15A29D00" w14:textId="2FC28EA3" w:rsidR="00840F55" w:rsidRPr="00306585" w:rsidRDefault="00840F55" w:rsidP="00840F55">
            <w:pPr>
              <w:rPr>
                <w:sz w:val="28"/>
                <w:szCs w:val="28"/>
                <w:lang w:val="en-US"/>
              </w:rPr>
            </w:pPr>
            <w:r>
              <w:rPr>
                <w:sz w:val="28"/>
                <w:szCs w:val="28"/>
                <w:lang w:val="en-US"/>
              </w:rPr>
              <w:t>code</w:t>
            </w:r>
          </w:p>
        </w:tc>
        <w:tc>
          <w:tcPr>
            <w:tcW w:w="1985" w:type="dxa"/>
          </w:tcPr>
          <w:p w14:paraId="1A6DBC2E" w14:textId="3CF5AB07" w:rsidR="00840F55" w:rsidRDefault="00840F55" w:rsidP="00840F55">
            <w:pPr>
              <w:rPr>
                <w:sz w:val="28"/>
                <w:szCs w:val="28"/>
              </w:rPr>
            </w:pPr>
            <w:r>
              <w:rPr>
                <w:sz w:val="28"/>
                <w:szCs w:val="28"/>
              </w:rPr>
              <w:t>Да</w:t>
            </w:r>
          </w:p>
        </w:tc>
        <w:tc>
          <w:tcPr>
            <w:tcW w:w="4394" w:type="dxa"/>
          </w:tcPr>
          <w:p w14:paraId="7ED8E682" w14:textId="52A467B0" w:rsidR="00840F55" w:rsidRDefault="00840F55" w:rsidP="00840F55">
            <w:pPr>
              <w:rPr>
                <w:sz w:val="28"/>
                <w:szCs w:val="28"/>
              </w:rPr>
            </w:pPr>
            <w:r>
              <w:rPr>
                <w:sz w:val="28"/>
                <w:szCs w:val="28"/>
              </w:rPr>
              <w:t>Код страны</w:t>
            </w:r>
          </w:p>
        </w:tc>
      </w:tr>
      <w:tr w:rsidR="00840F55" w14:paraId="30AD626C" w14:textId="77777777" w:rsidTr="000F51EC">
        <w:tc>
          <w:tcPr>
            <w:tcW w:w="1696" w:type="dxa"/>
          </w:tcPr>
          <w:p w14:paraId="037F4CF7" w14:textId="77777777" w:rsidR="00840F55" w:rsidRDefault="00840F55" w:rsidP="00840F55">
            <w:pPr>
              <w:rPr>
                <w:sz w:val="28"/>
                <w:szCs w:val="28"/>
              </w:rPr>
            </w:pPr>
          </w:p>
        </w:tc>
        <w:tc>
          <w:tcPr>
            <w:tcW w:w="1134" w:type="dxa"/>
          </w:tcPr>
          <w:p w14:paraId="45B852C2" w14:textId="2CFAFA4A" w:rsidR="00840F55" w:rsidRPr="00306585" w:rsidRDefault="00840F55" w:rsidP="00840F55">
            <w:pPr>
              <w:rPr>
                <w:sz w:val="28"/>
                <w:szCs w:val="28"/>
                <w:lang w:val="en-US"/>
              </w:rPr>
            </w:pPr>
            <w:r>
              <w:rPr>
                <w:sz w:val="28"/>
                <w:szCs w:val="28"/>
                <w:lang w:val="en-US"/>
              </w:rPr>
              <w:t>include</w:t>
            </w:r>
          </w:p>
        </w:tc>
        <w:tc>
          <w:tcPr>
            <w:tcW w:w="1985" w:type="dxa"/>
          </w:tcPr>
          <w:p w14:paraId="4B4BAAB4" w14:textId="5076F1E2" w:rsidR="00840F55" w:rsidRDefault="00840F55" w:rsidP="00840F55">
            <w:pPr>
              <w:rPr>
                <w:sz w:val="28"/>
                <w:szCs w:val="28"/>
              </w:rPr>
            </w:pPr>
            <w:r>
              <w:rPr>
                <w:sz w:val="28"/>
                <w:szCs w:val="28"/>
              </w:rPr>
              <w:t>Да</w:t>
            </w:r>
          </w:p>
        </w:tc>
        <w:tc>
          <w:tcPr>
            <w:tcW w:w="4394" w:type="dxa"/>
          </w:tcPr>
          <w:p w14:paraId="30E08725" w14:textId="6456A11A" w:rsidR="00840F55" w:rsidRDefault="00840F55" w:rsidP="00840F55">
            <w:pPr>
              <w:rPr>
                <w:sz w:val="28"/>
                <w:szCs w:val="28"/>
              </w:rPr>
            </w:pPr>
            <w:r>
              <w:rPr>
                <w:sz w:val="28"/>
                <w:szCs w:val="28"/>
              </w:rPr>
              <w:t>Флаг доступности страны для доставки</w:t>
            </w:r>
          </w:p>
        </w:tc>
      </w:tr>
    </w:tbl>
    <w:p w14:paraId="6A6F44F9" w14:textId="61F8A3A9" w:rsidR="00840F55" w:rsidRDefault="00840F55"/>
    <w:p w14:paraId="1AAB7C23" w14:textId="77777777" w:rsidR="005E2137" w:rsidRDefault="005E2137"/>
    <w:p w14:paraId="49B5FF30" w14:textId="7FDFCAC0" w:rsidR="00840F55" w:rsidRPr="00306585" w:rsidRDefault="00840F55" w:rsidP="00306585">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t xml:space="preserve">Продолжение таблицы </w:t>
      </w:r>
      <w:r w:rsidR="00D0248B">
        <w:rPr>
          <w:rFonts w:ascii="Times New Roman" w:hAnsi="Times New Roman" w:cs="Times New Roman"/>
          <w:sz w:val="28"/>
          <w:szCs w:val="28"/>
        </w:rPr>
        <w:t>2</w:t>
      </w:r>
    </w:p>
    <w:tbl>
      <w:tblPr>
        <w:tblStyle w:val="a9"/>
        <w:tblW w:w="0" w:type="auto"/>
        <w:tblLayout w:type="fixed"/>
        <w:tblLook w:val="04A0" w:firstRow="1" w:lastRow="0" w:firstColumn="1" w:lastColumn="0" w:noHBand="0" w:noVBand="1"/>
      </w:tblPr>
      <w:tblGrid>
        <w:gridCol w:w="1696"/>
        <w:gridCol w:w="1701"/>
        <w:gridCol w:w="1985"/>
        <w:gridCol w:w="3827"/>
      </w:tblGrid>
      <w:tr w:rsidR="00840F55" w14:paraId="14BA23E2" w14:textId="77777777" w:rsidTr="00B70441">
        <w:tc>
          <w:tcPr>
            <w:tcW w:w="9209" w:type="dxa"/>
            <w:gridSpan w:val="4"/>
            <w:shd w:val="clear" w:color="auto" w:fill="BFBFBF" w:themeFill="background1" w:themeFillShade="BF"/>
          </w:tcPr>
          <w:p w14:paraId="07C1111C" w14:textId="0CC8DA83" w:rsidR="00840F55" w:rsidRPr="00306585" w:rsidRDefault="00840F55" w:rsidP="00840F55">
            <w:pPr>
              <w:rPr>
                <w:sz w:val="28"/>
                <w:szCs w:val="28"/>
                <w:lang w:val="en-US"/>
              </w:rPr>
            </w:pPr>
            <w:r>
              <w:rPr>
                <w:sz w:val="28"/>
                <w:szCs w:val="28"/>
              </w:rPr>
              <w:t xml:space="preserve">Сущность </w:t>
            </w:r>
            <w:r>
              <w:rPr>
                <w:sz w:val="28"/>
                <w:szCs w:val="28"/>
                <w:lang w:val="en-US"/>
              </w:rPr>
              <w:t>business</w:t>
            </w:r>
          </w:p>
        </w:tc>
      </w:tr>
      <w:tr w:rsidR="00840F55" w14:paraId="3F2D74D1" w14:textId="77777777" w:rsidTr="00306585">
        <w:tc>
          <w:tcPr>
            <w:tcW w:w="1696" w:type="dxa"/>
          </w:tcPr>
          <w:p w14:paraId="12053D2B" w14:textId="2B45D78C" w:rsidR="00840F55" w:rsidRDefault="00840F55" w:rsidP="00840F55">
            <w:pPr>
              <w:rPr>
                <w:sz w:val="28"/>
                <w:szCs w:val="28"/>
              </w:rPr>
            </w:pPr>
            <w:r>
              <w:rPr>
                <w:sz w:val="28"/>
                <w:szCs w:val="28"/>
              </w:rPr>
              <w:t>Ключ</w:t>
            </w:r>
          </w:p>
        </w:tc>
        <w:tc>
          <w:tcPr>
            <w:tcW w:w="1701" w:type="dxa"/>
          </w:tcPr>
          <w:p w14:paraId="6E085DFB" w14:textId="499A5918" w:rsidR="00840F55" w:rsidRDefault="00840F55" w:rsidP="00840F55">
            <w:pPr>
              <w:rPr>
                <w:sz w:val="28"/>
                <w:szCs w:val="28"/>
              </w:rPr>
            </w:pPr>
            <w:r>
              <w:rPr>
                <w:sz w:val="28"/>
                <w:szCs w:val="28"/>
              </w:rPr>
              <w:t>поле</w:t>
            </w:r>
          </w:p>
        </w:tc>
        <w:tc>
          <w:tcPr>
            <w:tcW w:w="1985" w:type="dxa"/>
          </w:tcPr>
          <w:p w14:paraId="520A4B56" w14:textId="6ECAF413" w:rsidR="00840F55" w:rsidRDefault="00840F55" w:rsidP="00840F55">
            <w:pPr>
              <w:rPr>
                <w:sz w:val="28"/>
                <w:szCs w:val="28"/>
              </w:rPr>
            </w:pPr>
            <w:r>
              <w:rPr>
                <w:sz w:val="28"/>
                <w:szCs w:val="28"/>
              </w:rPr>
              <w:t>Обязательное</w:t>
            </w:r>
          </w:p>
        </w:tc>
        <w:tc>
          <w:tcPr>
            <w:tcW w:w="3827" w:type="dxa"/>
          </w:tcPr>
          <w:p w14:paraId="6FF90478" w14:textId="7B027C5A" w:rsidR="00840F55" w:rsidRDefault="00840F55" w:rsidP="00840F55">
            <w:pPr>
              <w:rPr>
                <w:sz w:val="28"/>
                <w:szCs w:val="28"/>
              </w:rPr>
            </w:pPr>
            <w:r>
              <w:rPr>
                <w:sz w:val="28"/>
                <w:szCs w:val="28"/>
              </w:rPr>
              <w:t>Примечание</w:t>
            </w:r>
          </w:p>
        </w:tc>
      </w:tr>
      <w:tr w:rsidR="00840F55" w14:paraId="01AD9BC1" w14:textId="77777777" w:rsidTr="00306585">
        <w:tc>
          <w:tcPr>
            <w:tcW w:w="1696" w:type="dxa"/>
          </w:tcPr>
          <w:p w14:paraId="01337657" w14:textId="0DD6C218" w:rsidR="00840F55" w:rsidRDefault="00840F55" w:rsidP="00840F55">
            <w:pPr>
              <w:rPr>
                <w:sz w:val="28"/>
                <w:szCs w:val="28"/>
              </w:rPr>
            </w:pPr>
            <w:r>
              <w:rPr>
                <w:sz w:val="28"/>
                <w:szCs w:val="28"/>
              </w:rPr>
              <w:t>Первичный</w:t>
            </w:r>
          </w:p>
        </w:tc>
        <w:tc>
          <w:tcPr>
            <w:tcW w:w="1701" w:type="dxa"/>
          </w:tcPr>
          <w:p w14:paraId="2E4F90F8" w14:textId="04B61898" w:rsidR="00840F55" w:rsidRPr="00306585" w:rsidRDefault="00840F55" w:rsidP="00840F55">
            <w:pPr>
              <w:rPr>
                <w:sz w:val="28"/>
                <w:szCs w:val="28"/>
                <w:lang w:val="en-US"/>
              </w:rPr>
            </w:pPr>
            <w:r>
              <w:rPr>
                <w:sz w:val="28"/>
                <w:szCs w:val="28"/>
                <w:lang w:val="en-US"/>
              </w:rPr>
              <w:t>id</w:t>
            </w:r>
          </w:p>
        </w:tc>
        <w:tc>
          <w:tcPr>
            <w:tcW w:w="1985" w:type="dxa"/>
          </w:tcPr>
          <w:p w14:paraId="3D7937C3" w14:textId="04625ADE" w:rsidR="00840F55" w:rsidRDefault="00840F55" w:rsidP="00840F55">
            <w:pPr>
              <w:rPr>
                <w:sz w:val="28"/>
                <w:szCs w:val="28"/>
              </w:rPr>
            </w:pPr>
            <w:r>
              <w:rPr>
                <w:sz w:val="28"/>
                <w:szCs w:val="28"/>
              </w:rPr>
              <w:t>Да</w:t>
            </w:r>
          </w:p>
        </w:tc>
        <w:tc>
          <w:tcPr>
            <w:tcW w:w="3827" w:type="dxa"/>
          </w:tcPr>
          <w:p w14:paraId="6E5D059F" w14:textId="28324A5D" w:rsidR="00840F55" w:rsidRDefault="00840F55" w:rsidP="00840F55">
            <w:pPr>
              <w:rPr>
                <w:sz w:val="28"/>
                <w:szCs w:val="28"/>
              </w:rPr>
            </w:pPr>
            <w:r>
              <w:rPr>
                <w:sz w:val="28"/>
                <w:szCs w:val="28"/>
              </w:rPr>
              <w:t>Идентификатор бизнес-профиля</w:t>
            </w:r>
          </w:p>
        </w:tc>
      </w:tr>
      <w:tr w:rsidR="00840F55" w14:paraId="465FCA95" w14:textId="77777777" w:rsidTr="00306585">
        <w:tc>
          <w:tcPr>
            <w:tcW w:w="1696" w:type="dxa"/>
          </w:tcPr>
          <w:p w14:paraId="2ABA5282" w14:textId="77777777" w:rsidR="00840F55" w:rsidRDefault="00840F55" w:rsidP="00840F55">
            <w:pPr>
              <w:rPr>
                <w:sz w:val="28"/>
                <w:szCs w:val="28"/>
              </w:rPr>
            </w:pPr>
          </w:p>
        </w:tc>
        <w:tc>
          <w:tcPr>
            <w:tcW w:w="1701" w:type="dxa"/>
          </w:tcPr>
          <w:p w14:paraId="48FBFFE5" w14:textId="437C037F" w:rsidR="00840F55" w:rsidRPr="00306585" w:rsidRDefault="00840F55" w:rsidP="00840F55">
            <w:pPr>
              <w:rPr>
                <w:sz w:val="28"/>
                <w:szCs w:val="28"/>
                <w:lang w:val="en-US"/>
              </w:rPr>
            </w:pPr>
            <w:r>
              <w:rPr>
                <w:sz w:val="28"/>
                <w:szCs w:val="28"/>
                <w:lang w:val="en-US"/>
              </w:rPr>
              <w:t>name</w:t>
            </w:r>
          </w:p>
        </w:tc>
        <w:tc>
          <w:tcPr>
            <w:tcW w:w="1985" w:type="dxa"/>
          </w:tcPr>
          <w:p w14:paraId="0694D6A7" w14:textId="5D86EEB9" w:rsidR="00840F55" w:rsidRDefault="00840F55" w:rsidP="00840F55">
            <w:pPr>
              <w:rPr>
                <w:sz w:val="28"/>
                <w:szCs w:val="28"/>
              </w:rPr>
            </w:pPr>
            <w:r w:rsidRPr="00840F55">
              <w:rPr>
                <w:sz w:val="28"/>
                <w:szCs w:val="28"/>
              </w:rPr>
              <w:t>Да</w:t>
            </w:r>
          </w:p>
        </w:tc>
        <w:tc>
          <w:tcPr>
            <w:tcW w:w="3827" w:type="dxa"/>
          </w:tcPr>
          <w:p w14:paraId="16FB6BB5" w14:textId="19D908AE" w:rsidR="00840F55" w:rsidRDefault="00840F55" w:rsidP="00840F55">
            <w:pPr>
              <w:rPr>
                <w:sz w:val="28"/>
                <w:szCs w:val="28"/>
              </w:rPr>
            </w:pPr>
            <w:r>
              <w:rPr>
                <w:sz w:val="28"/>
                <w:szCs w:val="28"/>
              </w:rPr>
              <w:t>Наименование компании</w:t>
            </w:r>
          </w:p>
        </w:tc>
      </w:tr>
      <w:tr w:rsidR="00840F55" w14:paraId="5DCB4A32" w14:textId="77777777" w:rsidTr="00306585">
        <w:tc>
          <w:tcPr>
            <w:tcW w:w="1696" w:type="dxa"/>
          </w:tcPr>
          <w:p w14:paraId="53C43A38" w14:textId="77777777" w:rsidR="00840F55" w:rsidRDefault="00840F55" w:rsidP="00840F55">
            <w:pPr>
              <w:rPr>
                <w:sz w:val="28"/>
                <w:szCs w:val="28"/>
              </w:rPr>
            </w:pPr>
          </w:p>
        </w:tc>
        <w:tc>
          <w:tcPr>
            <w:tcW w:w="1701" w:type="dxa"/>
          </w:tcPr>
          <w:p w14:paraId="29FA5248" w14:textId="76277E7E" w:rsidR="00840F55" w:rsidRPr="00306585" w:rsidRDefault="00840F55" w:rsidP="00840F55">
            <w:pPr>
              <w:rPr>
                <w:sz w:val="28"/>
                <w:szCs w:val="28"/>
                <w:lang w:val="en-US"/>
              </w:rPr>
            </w:pPr>
            <w:r>
              <w:rPr>
                <w:sz w:val="28"/>
                <w:szCs w:val="28"/>
                <w:lang w:val="en-US"/>
              </w:rPr>
              <w:t>address</w:t>
            </w:r>
          </w:p>
        </w:tc>
        <w:tc>
          <w:tcPr>
            <w:tcW w:w="1985" w:type="dxa"/>
          </w:tcPr>
          <w:p w14:paraId="03336921" w14:textId="46ABBD77" w:rsidR="00840F55" w:rsidRDefault="00840F55" w:rsidP="00840F55">
            <w:pPr>
              <w:rPr>
                <w:sz w:val="28"/>
                <w:szCs w:val="28"/>
              </w:rPr>
            </w:pPr>
            <w:r w:rsidRPr="00840F55">
              <w:rPr>
                <w:sz w:val="28"/>
                <w:szCs w:val="28"/>
              </w:rPr>
              <w:t>Да</w:t>
            </w:r>
          </w:p>
        </w:tc>
        <w:tc>
          <w:tcPr>
            <w:tcW w:w="3827" w:type="dxa"/>
          </w:tcPr>
          <w:p w14:paraId="6654C9B6" w14:textId="3B3F8BA6" w:rsidR="00840F55" w:rsidRDefault="00840F55" w:rsidP="00840F55">
            <w:pPr>
              <w:rPr>
                <w:sz w:val="28"/>
                <w:szCs w:val="28"/>
              </w:rPr>
            </w:pPr>
            <w:r>
              <w:rPr>
                <w:sz w:val="28"/>
                <w:szCs w:val="28"/>
              </w:rPr>
              <w:t>Адрес компании</w:t>
            </w:r>
          </w:p>
        </w:tc>
      </w:tr>
      <w:tr w:rsidR="00840F55" w14:paraId="4F483BE3" w14:textId="77777777" w:rsidTr="00306585">
        <w:tc>
          <w:tcPr>
            <w:tcW w:w="1696" w:type="dxa"/>
          </w:tcPr>
          <w:p w14:paraId="368142AE" w14:textId="4A71C422" w:rsidR="00840F55" w:rsidRPr="00840F55" w:rsidRDefault="00840F55" w:rsidP="00840F55">
            <w:pPr>
              <w:rPr>
                <w:sz w:val="28"/>
                <w:szCs w:val="28"/>
              </w:rPr>
            </w:pPr>
            <w:r>
              <w:rPr>
                <w:sz w:val="28"/>
                <w:szCs w:val="28"/>
              </w:rPr>
              <w:t>Внешний</w:t>
            </w:r>
          </w:p>
        </w:tc>
        <w:tc>
          <w:tcPr>
            <w:tcW w:w="1701" w:type="dxa"/>
          </w:tcPr>
          <w:p w14:paraId="17E7DD16" w14:textId="1FB0B985" w:rsidR="00840F55" w:rsidRPr="00306585" w:rsidRDefault="00840F55" w:rsidP="00840F55">
            <w:pPr>
              <w:rPr>
                <w:sz w:val="28"/>
                <w:szCs w:val="28"/>
                <w:lang w:val="en-US"/>
              </w:rPr>
            </w:pPr>
            <w:r>
              <w:rPr>
                <w:sz w:val="28"/>
                <w:szCs w:val="28"/>
                <w:lang w:val="en-US"/>
              </w:rPr>
              <w:t>country</w:t>
            </w:r>
          </w:p>
        </w:tc>
        <w:tc>
          <w:tcPr>
            <w:tcW w:w="1985" w:type="dxa"/>
          </w:tcPr>
          <w:p w14:paraId="35196099" w14:textId="6B57CD60" w:rsidR="00840F55" w:rsidRDefault="00840F55" w:rsidP="00840F55">
            <w:pPr>
              <w:rPr>
                <w:sz w:val="28"/>
                <w:szCs w:val="28"/>
              </w:rPr>
            </w:pPr>
            <w:r w:rsidRPr="00840F55">
              <w:rPr>
                <w:sz w:val="28"/>
                <w:szCs w:val="28"/>
              </w:rPr>
              <w:t>Да</w:t>
            </w:r>
          </w:p>
        </w:tc>
        <w:tc>
          <w:tcPr>
            <w:tcW w:w="3827" w:type="dxa"/>
          </w:tcPr>
          <w:p w14:paraId="299B8BA0" w14:textId="069911EC" w:rsidR="00840F55" w:rsidRPr="005E2137" w:rsidRDefault="00840F55" w:rsidP="00840F55">
            <w:pPr>
              <w:rPr>
                <w:sz w:val="28"/>
                <w:szCs w:val="28"/>
              </w:rPr>
            </w:pPr>
            <w:r>
              <w:rPr>
                <w:sz w:val="28"/>
                <w:szCs w:val="28"/>
              </w:rPr>
              <w:t>Страна</w:t>
            </w:r>
            <w:r w:rsidR="005E2137">
              <w:rPr>
                <w:sz w:val="28"/>
                <w:szCs w:val="28"/>
              </w:rPr>
              <w:br/>
              <w:t xml:space="preserve">Внешний ключ к сущности </w:t>
            </w:r>
            <w:r w:rsidR="005E2137">
              <w:rPr>
                <w:sz w:val="28"/>
                <w:szCs w:val="28"/>
                <w:lang w:val="en-US"/>
              </w:rPr>
              <w:t>countries</w:t>
            </w:r>
          </w:p>
        </w:tc>
      </w:tr>
      <w:tr w:rsidR="00840F55" w14:paraId="47271AB2" w14:textId="77777777" w:rsidTr="00306585">
        <w:tc>
          <w:tcPr>
            <w:tcW w:w="1696" w:type="dxa"/>
          </w:tcPr>
          <w:p w14:paraId="7AE25531" w14:textId="77777777" w:rsidR="00840F55" w:rsidRDefault="00840F55" w:rsidP="00840F55">
            <w:pPr>
              <w:rPr>
                <w:sz w:val="28"/>
                <w:szCs w:val="28"/>
              </w:rPr>
            </w:pPr>
          </w:p>
        </w:tc>
        <w:tc>
          <w:tcPr>
            <w:tcW w:w="1701" w:type="dxa"/>
          </w:tcPr>
          <w:p w14:paraId="57EB3328" w14:textId="5EB3C89B" w:rsidR="00840F55" w:rsidRPr="00306585" w:rsidRDefault="00840F55" w:rsidP="00840F55">
            <w:pPr>
              <w:rPr>
                <w:sz w:val="28"/>
                <w:szCs w:val="28"/>
                <w:lang w:val="en-US"/>
              </w:rPr>
            </w:pPr>
            <w:r>
              <w:rPr>
                <w:sz w:val="28"/>
                <w:szCs w:val="28"/>
                <w:lang w:val="en-US"/>
              </w:rPr>
              <w:t>telephone</w:t>
            </w:r>
          </w:p>
        </w:tc>
        <w:tc>
          <w:tcPr>
            <w:tcW w:w="1985" w:type="dxa"/>
          </w:tcPr>
          <w:p w14:paraId="75167732" w14:textId="799E47A2" w:rsidR="00840F55" w:rsidRDefault="00840F55" w:rsidP="00840F55">
            <w:pPr>
              <w:rPr>
                <w:sz w:val="28"/>
                <w:szCs w:val="28"/>
              </w:rPr>
            </w:pPr>
            <w:r w:rsidRPr="00840F55">
              <w:rPr>
                <w:sz w:val="28"/>
                <w:szCs w:val="28"/>
              </w:rPr>
              <w:t>Да</w:t>
            </w:r>
          </w:p>
        </w:tc>
        <w:tc>
          <w:tcPr>
            <w:tcW w:w="3827" w:type="dxa"/>
          </w:tcPr>
          <w:p w14:paraId="79E7A80E" w14:textId="540B3D8C" w:rsidR="00840F55" w:rsidRDefault="00840F55" w:rsidP="00840F55">
            <w:pPr>
              <w:rPr>
                <w:sz w:val="28"/>
                <w:szCs w:val="28"/>
              </w:rPr>
            </w:pPr>
            <w:r>
              <w:rPr>
                <w:sz w:val="28"/>
                <w:szCs w:val="28"/>
              </w:rPr>
              <w:t>Контактный номер телефона</w:t>
            </w:r>
          </w:p>
        </w:tc>
      </w:tr>
      <w:tr w:rsidR="00840F55" w14:paraId="1ECD8C40" w14:textId="77777777" w:rsidTr="00306585">
        <w:tc>
          <w:tcPr>
            <w:tcW w:w="1696" w:type="dxa"/>
          </w:tcPr>
          <w:p w14:paraId="06D0D610" w14:textId="77777777" w:rsidR="00840F55" w:rsidRDefault="00840F55" w:rsidP="00840F55">
            <w:pPr>
              <w:rPr>
                <w:sz w:val="28"/>
                <w:szCs w:val="28"/>
              </w:rPr>
            </w:pPr>
          </w:p>
        </w:tc>
        <w:tc>
          <w:tcPr>
            <w:tcW w:w="1701" w:type="dxa"/>
          </w:tcPr>
          <w:p w14:paraId="14B0E7A0" w14:textId="1FC4F1AD" w:rsidR="00840F55" w:rsidRPr="00306585" w:rsidRDefault="00840F55" w:rsidP="00840F55">
            <w:pPr>
              <w:rPr>
                <w:sz w:val="28"/>
                <w:szCs w:val="28"/>
                <w:lang w:val="en-US"/>
              </w:rPr>
            </w:pPr>
            <w:r>
              <w:rPr>
                <w:sz w:val="28"/>
                <w:szCs w:val="28"/>
                <w:lang w:val="en-US"/>
              </w:rPr>
              <w:t>email</w:t>
            </w:r>
          </w:p>
        </w:tc>
        <w:tc>
          <w:tcPr>
            <w:tcW w:w="1985" w:type="dxa"/>
          </w:tcPr>
          <w:p w14:paraId="61B2A75C" w14:textId="2B325901" w:rsidR="00840F55" w:rsidRDefault="00840F55" w:rsidP="00840F55">
            <w:pPr>
              <w:rPr>
                <w:sz w:val="28"/>
                <w:szCs w:val="28"/>
              </w:rPr>
            </w:pPr>
            <w:r>
              <w:rPr>
                <w:sz w:val="28"/>
                <w:szCs w:val="28"/>
              </w:rPr>
              <w:t>Да</w:t>
            </w:r>
          </w:p>
        </w:tc>
        <w:tc>
          <w:tcPr>
            <w:tcW w:w="3827" w:type="dxa"/>
          </w:tcPr>
          <w:p w14:paraId="1DCB6424" w14:textId="60AAEB65" w:rsidR="00840F55" w:rsidRDefault="00840F55" w:rsidP="00840F55">
            <w:pPr>
              <w:rPr>
                <w:sz w:val="28"/>
                <w:szCs w:val="28"/>
              </w:rPr>
            </w:pPr>
            <w:r>
              <w:rPr>
                <w:sz w:val="28"/>
                <w:szCs w:val="28"/>
              </w:rPr>
              <w:t>Адрес электронной почты</w:t>
            </w:r>
          </w:p>
        </w:tc>
      </w:tr>
      <w:tr w:rsidR="00840F55" w14:paraId="5DEBB133" w14:textId="77777777" w:rsidTr="00306585">
        <w:tc>
          <w:tcPr>
            <w:tcW w:w="1696" w:type="dxa"/>
          </w:tcPr>
          <w:p w14:paraId="34BE49E4" w14:textId="77777777" w:rsidR="00840F55" w:rsidRDefault="00840F55" w:rsidP="00840F55">
            <w:pPr>
              <w:rPr>
                <w:sz w:val="28"/>
                <w:szCs w:val="28"/>
              </w:rPr>
            </w:pPr>
          </w:p>
        </w:tc>
        <w:tc>
          <w:tcPr>
            <w:tcW w:w="1701" w:type="dxa"/>
          </w:tcPr>
          <w:p w14:paraId="03258EF4" w14:textId="5F1E44E5" w:rsidR="00840F55" w:rsidRPr="00306585" w:rsidRDefault="00840F55" w:rsidP="00840F55">
            <w:pPr>
              <w:rPr>
                <w:sz w:val="28"/>
                <w:szCs w:val="28"/>
                <w:lang w:val="en-US"/>
              </w:rPr>
            </w:pPr>
            <w:r>
              <w:rPr>
                <w:sz w:val="28"/>
                <w:szCs w:val="28"/>
                <w:lang w:val="en-US"/>
              </w:rPr>
              <w:t>website</w:t>
            </w:r>
          </w:p>
        </w:tc>
        <w:tc>
          <w:tcPr>
            <w:tcW w:w="1985" w:type="dxa"/>
          </w:tcPr>
          <w:p w14:paraId="52E9DDAD" w14:textId="14C1B2A7" w:rsidR="00840F55" w:rsidRDefault="00840F55" w:rsidP="00840F55">
            <w:pPr>
              <w:rPr>
                <w:sz w:val="28"/>
                <w:szCs w:val="28"/>
              </w:rPr>
            </w:pPr>
            <w:r>
              <w:rPr>
                <w:sz w:val="28"/>
                <w:szCs w:val="28"/>
              </w:rPr>
              <w:t>Да</w:t>
            </w:r>
          </w:p>
        </w:tc>
        <w:tc>
          <w:tcPr>
            <w:tcW w:w="3827" w:type="dxa"/>
          </w:tcPr>
          <w:p w14:paraId="70EA0C6D" w14:textId="1808BC8B" w:rsidR="00840F55" w:rsidRDefault="00840F55" w:rsidP="00840F55">
            <w:pPr>
              <w:rPr>
                <w:sz w:val="28"/>
                <w:szCs w:val="28"/>
              </w:rPr>
            </w:pPr>
            <w:r>
              <w:rPr>
                <w:sz w:val="28"/>
                <w:szCs w:val="28"/>
              </w:rPr>
              <w:t>Адрес интернет-магазина</w:t>
            </w:r>
          </w:p>
        </w:tc>
      </w:tr>
      <w:tr w:rsidR="00840F55" w14:paraId="17D35FC5" w14:textId="77777777" w:rsidTr="00306585">
        <w:tc>
          <w:tcPr>
            <w:tcW w:w="1696" w:type="dxa"/>
          </w:tcPr>
          <w:p w14:paraId="10E6DBE9" w14:textId="77777777" w:rsidR="00840F55" w:rsidRDefault="00840F55" w:rsidP="00840F55">
            <w:pPr>
              <w:rPr>
                <w:sz w:val="28"/>
                <w:szCs w:val="28"/>
              </w:rPr>
            </w:pPr>
          </w:p>
        </w:tc>
        <w:tc>
          <w:tcPr>
            <w:tcW w:w="1701" w:type="dxa"/>
          </w:tcPr>
          <w:p w14:paraId="038F36F1" w14:textId="27D40F05" w:rsidR="00840F55" w:rsidRPr="00306585" w:rsidRDefault="00840F55" w:rsidP="00840F55">
            <w:pPr>
              <w:rPr>
                <w:sz w:val="28"/>
                <w:szCs w:val="28"/>
                <w:lang w:val="en-US"/>
              </w:rPr>
            </w:pPr>
            <w:proofErr w:type="spellStart"/>
            <w:r>
              <w:rPr>
                <w:sz w:val="28"/>
                <w:szCs w:val="28"/>
                <w:lang w:val="en-US"/>
              </w:rPr>
              <w:t>vat_number</w:t>
            </w:r>
            <w:proofErr w:type="spellEnd"/>
          </w:p>
        </w:tc>
        <w:tc>
          <w:tcPr>
            <w:tcW w:w="1985" w:type="dxa"/>
          </w:tcPr>
          <w:p w14:paraId="283B5EFE" w14:textId="14B9B14B" w:rsidR="00840F55" w:rsidRDefault="00840F55" w:rsidP="00840F55">
            <w:pPr>
              <w:rPr>
                <w:sz w:val="28"/>
                <w:szCs w:val="28"/>
              </w:rPr>
            </w:pPr>
            <w:r>
              <w:rPr>
                <w:sz w:val="28"/>
                <w:szCs w:val="28"/>
              </w:rPr>
              <w:t>Нет</w:t>
            </w:r>
          </w:p>
        </w:tc>
        <w:tc>
          <w:tcPr>
            <w:tcW w:w="3827" w:type="dxa"/>
          </w:tcPr>
          <w:p w14:paraId="08B80CE5" w14:textId="18CAA749" w:rsidR="00840F55" w:rsidRDefault="00840F55" w:rsidP="00840F55">
            <w:pPr>
              <w:rPr>
                <w:sz w:val="28"/>
                <w:szCs w:val="28"/>
              </w:rPr>
            </w:pPr>
            <w:r>
              <w:rPr>
                <w:sz w:val="28"/>
                <w:szCs w:val="28"/>
              </w:rPr>
              <w:t>Номер налогоплательщика</w:t>
            </w:r>
          </w:p>
        </w:tc>
      </w:tr>
      <w:tr w:rsidR="00840F55" w14:paraId="64A931B4" w14:textId="77777777" w:rsidTr="00306585">
        <w:tc>
          <w:tcPr>
            <w:tcW w:w="1696" w:type="dxa"/>
          </w:tcPr>
          <w:p w14:paraId="6178E482" w14:textId="77777777" w:rsidR="00840F55" w:rsidRDefault="00840F55" w:rsidP="00840F55">
            <w:pPr>
              <w:rPr>
                <w:sz w:val="28"/>
                <w:szCs w:val="28"/>
              </w:rPr>
            </w:pPr>
          </w:p>
        </w:tc>
        <w:tc>
          <w:tcPr>
            <w:tcW w:w="1701" w:type="dxa"/>
          </w:tcPr>
          <w:p w14:paraId="75E346F6" w14:textId="45EF20E7" w:rsidR="00840F55" w:rsidRPr="00306585" w:rsidRDefault="00840F55" w:rsidP="00840F55">
            <w:pPr>
              <w:rPr>
                <w:sz w:val="28"/>
                <w:szCs w:val="28"/>
                <w:lang w:val="en-US"/>
              </w:rPr>
            </w:pPr>
            <w:proofErr w:type="spellStart"/>
            <w:r>
              <w:rPr>
                <w:sz w:val="28"/>
                <w:szCs w:val="28"/>
                <w:lang w:val="en-US"/>
              </w:rPr>
              <w:t>vat_rate</w:t>
            </w:r>
            <w:proofErr w:type="spellEnd"/>
          </w:p>
        </w:tc>
        <w:tc>
          <w:tcPr>
            <w:tcW w:w="1985" w:type="dxa"/>
          </w:tcPr>
          <w:p w14:paraId="2B262F40" w14:textId="6E696310" w:rsidR="00840F55" w:rsidRDefault="00840F55" w:rsidP="00840F55">
            <w:pPr>
              <w:rPr>
                <w:sz w:val="28"/>
                <w:szCs w:val="28"/>
              </w:rPr>
            </w:pPr>
            <w:r>
              <w:rPr>
                <w:sz w:val="28"/>
                <w:szCs w:val="28"/>
              </w:rPr>
              <w:t>Да</w:t>
            </w:r>
          </w:p>
        </w:tc>
        <w:tc>
          <w:tcPr>
            <w:tcW w:w="3827" w:type="dxa"/>
          </w:tcPr>
          <w:p w14:paraId="72EF62AB" w14:textId="548D772C" w:rsidR="00840F55" w:rsidRDefault="00840F55" w:rsidP="00840F55">
            <w:pPr>
              <w:rPr>
                <w:sz w:val="28"/>
                <w:szCs w:val="28"/>
              </w:rPr>
            </w:pPr>
            <w:r>
              <w:rPr>
                <w:sz w:val="28"/>
                <w:szCs w:val="28"/>
              </w:rPr>
              <w:t>Процент НДС</w:t>
            </w:r>
          </w:p>
        </w:tc>
      </w:tr>
    </w:tbl>
    <w:p w14:paraId="67CE8B85" w14:textId="7D8A190E" w:rsidR="005F76FB" w:rsidRDefault="00F43861" w:rsidP="00306585">
      <w:pPr>
        <w:spacing w:before="240" w:after="0" w:line="480" w:lineRule="auto"/>
        <w:jc w:val="center"/>
        <w:rPr>
          <w:rFonts w:ascii="Times New Roman" w:hAnsi="Times New Roman" w:cs="Times New Roman"/>
          <w:sz w:val="28"/>
          <w:szCs w:val="28"/>
        </w:rPr>
      </w:pPr>
      <w:r>
        <w:rPr>
          <w:rFonts w:ascii="Times New Roman" w:hAnsi="Times New Roman" w:cs="Times New Roman"/>
          <w:sz w:val="28"/>
          <w:szCs w:val="28"/>
        </w:rPr>
        <w:t>2.2 Разработка схемы сайта</w:t>
      </w:r>
    </w:p>
    <w:p w14:paraId="52C3AEC4" w14:textId="15A62C69" w:rsidR="005F76FB" w:rsidRDefault="005F76FB" w:rsidP="00306585">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Структура сайта – это система расположения страниц сайта по четко сформулированной логической схеме, структуру можно обозначить, как иерархию всех страниц сайта, их принадлежность к тем или иным каталогам и папкам.</w:t>
      </w:r>
    </w:p>
    <w:p w14:paraId="2F8C7EE1" w14:textId="13939F1A" w:rsidR="005F76FB" w:rsidRDefault="005F76FB" w:rsidP="00306585">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В тезисах структуру сайта можно охарактеризовать следующим образом</w:t>
      </w:r>
      <w:r w:rsidRPr="00306585">
        <w:rPr>
          <w:rFonts w:ascii="Times New Roman" w:hAnsi="Times New Roman" w:cs="Times New Roman"/>
          <w:sz w:val="28"/>
          <w:szCs w:val="28"/>
        </w:rPr>
        <w:t>:</w:t>
      </w:r>
    </w:p>
    <w:p w14:paraId="214B55A1" w14:textId="4F14B0CF" w:rsidR="005F76FB" w:rsidRDefault="005F76FB" w:rsidP="00306585">
      <w:pPr>
        <w:pStyle w:val="a8"/>
        <w:numPr>
          <w:ilvl w:val="0"/>
          <w:numId w:val="2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где находится пользователь в данный момент (страница входа);</w:t>
      </w:r>
    </w:p>
    <w:p w14:paraId="7CFE23B6" w14:textId="56FD7F43" w:rsidR="005F76FB" w:rsidRDefault="005F76FB" w:rsidP="00306585">
      <w:pPr>
        <w:pStyle w:val="a8"/>
        <w:numPr>
          <w:ilvl w:val="0"/>
          <w:numId w:val="2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куда пользователь может попасть (переход по страницам);</w:t>
      </w:r>
    </w:p>
    <w:p w14:paraId="56080980" w14:textId="009E291C" w:rsidR="005F76FB" w:rsidRPr="00306585" w:rsidRDefault="005F76FB" w:rsidP="00306585">
      <w:pPr>
        <w:pStyle w:val="a8"/>
        <w:numPr>
          <w:ilvl w:val="0"/>
          <w:numId w:val="2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взаимосвязь между категориями страниц.</w:t>
      </w:r>
    </w:p>
    <w:p w14:paraId="4E9BCF25" w14:textId="7D32E377" w:rsidR="005F76FB" w:rsidRDefault="005F76FB" w:rsidP="00173A05">
      <w:pPr>
        <w:spacing w:after="0" w:line="360" w:lineRule="auto"/>
        <w:ind w:right="424" w:firstLine="709"/>
        <w:jc w:val="both"/>
        <w:rPr>
          <w:rFonts w:ascii="Times New Roman" w:hAnsi="Times New Roman" w:cs="Times New Roman"/>
          <w:sz w:val="28"/>
          <w:szCs w:val="28"/>
        </w:rPr>
      </w:pPr>
      <w:r w:rsidRPr="005F76FB">
        <w:rPr>
          <w:rFonts w:ascii="Times New Roman" w:hAnsi="Times New Roman" w:cs="Times New Roman"/>
          <w:sz w:val="28"/>
          <w:szCs w:val="28"/>
        </w:rPr>
        <w:t>В ходе изучения предметной области и проектирования структуры информационной системы были разработаны две структурные схемы веб-сайта</w:t>
      </w:r>
      <w:r w:rsidR="00CD431F" w:rsidRPr="00306585">
        <w:rPr>
          <w:rFonts w:ascii="Times New Roman" w:hAnsi="Times New Roman" w:cs="Times New Roman"/>
          <w:sz w:val="28"/>
          <w:szCs w:val="28"/>
        </w:rPr>
        <w:t>:</w:t>
      </w:r>
    </w:p>
    <w:p w14:paraId="244D4B3C" w14:textId="6D153A9B" w:rsidR="00CD431F" w:rsidRDefault="00CD431F" w:rsidP="00CD431F">
      <w:pPr>
        <w:pStyle w:val="a8"/>
        <w:numPr>
          <w:ilvl w:val="0"/>
          <w:numId w:val="2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для клиентской стороны;</w:t>
      </w:r>
    </w:p>
    <w:p w14:paraId="62764E62" w14:textId="72EF4C43" w:rsidR="00CD431F" w:rsidRPr="00306585" w:rsidRDefault="00CD431F" w:rsidP="00306585">
      <w:pPr>
        <w:pStyle w:val="a8"/>
        <w:numPr>
          <w:ilvl w:val="0"/>
          <w:numId w:val="2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для администраторов.</w:t>
      </w:r>
    </w:p>
    <w:p w14:paraId="4A93E9B3" w14:textId="57F2C5BD" w:rsidR="00173A05" w:rsidRPr="005F76FB" w:rsidRDefault="00173A05" w:rsidP="00306585">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Схема графической интерпретации иерархии сайта для пользовательской стороны сайта изображена на рисунке 2.</w:t>
      </w:r>
    </w:p>
    <w:p w14:paraId="5DE93849" w14:textId="77777777" w:rsidR="00173A05" w:rsidRDefault="00173A05" w:rsidP="00173A05">
      <w:pPr>
        <w:rPr>
          <w:rFonts w:ascii="Times New Roman" w:hAnsi="Times New Roman" w:cs="Times New Roman"/>
          <w:sz w:val="28"/>
          <w:szCs w:val="28"/>
        </w:rPr>
      </w:pPr>
    </w:p>
    <w:p w14:paraId="2F635BBF" w14:textId="77777777" w:rsidR="00173A05" w:rsidRDefault="00173A05">
      <w:pPr>
        <w:rPr>
          <w:rFonts w:ascii="Times New Roman" w:hAnsi="Times New Roman" w:cs="Times New Roman"/>
          <w:sz w:val="28"/>
          <w:szCs w:val="28"/>
        </w:rPr>
      </w:pPr>
      <w:r>
        <w:rPr>
          <w:rFonts w:ascii="Times New Roman" w:hAnsi="Times New Roman" w:cs="Times New Roman"/>
          <w:sz w:val="28"/>
          <w:szCs w:val="28"/>
        </w:rPr>
        <w:br w:type="page"/>
      </w:r>
    </w:p>
    <w:p w14:paraId="7A7398F7" w14:textId="0FE97EDB" w:rsidR="001E7FD0" w:rsidRDefault="00542664" w:rsidP="00306585">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811F9CB" wp14:editId="2825567A">
            <wp:extent cx="5138938" cy="4910541"/>
            <wp:effectExtent l="0" t="0" r="508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7903" cy="4919107"/>
                    </a:xfrm>
                    <a:prstGeom prst="rect">
                      <a:avLst/>
                    </a:prstGeom>
                    <a:noFill/>
                    <a:ln>
                      <a:noFill/>
                    </a:ln>
                  </pic:spPr>
                </pic:pic>
              </a:graphicData>
            </a:graphic>
          </wp:inline>
        </w:drawing>
      </w:r>
    </w:p>
    <w:p w14:paraId="4BD6C140" w14:textId="3122B3D3" w:rsidR="00173A05" w:rsidRDefault="00173A05" w:rsidP="00173A0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 – Схема структуры сайта пользовательской стороны</w:t>
      </w:r>
    </w:p>
    <w:p w14:paraId="1B59687E" w14:textId="2D084A6B" w:rsidR="00173A05" w:rsidRDefault="00173A05" w:rsidP="00173A05">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На схеме видно, что после перехода на главную страницу сайта, пользователю дается возможность перехода на три </w:t>
      </w:r>
      <w:r w:rsidR="00CD431F">
        <w:rPr>
          <w:rFonts w:ascii="Times New Roman" w:hAnsi="Times New Roman" w:cs="Times New Roman"/>
          <w:sz w:val="28"/>
          <w:szCs w:val="28"/>
        </w:rPr>
        <w:t>основных страницы</w:t>
      </w:r>
      <w:r w:rsidR="00CD431F" w:rsidRPr="00B4224F">
        <w:rPr>
          <w:rFonts w:ascii="Times New Roman" w:hAnsi="Times New Roman" w:cs="Times New Roman"/>
          <w:sz w:val="28"/>
          <w:szCs w:val="28"/>
        </w:rPr>
        <w:t>:</w:t>
      </w:r>
    </w:p>
    <w:p w14:paraId="321BB2BA" w14:textId="4174AFB0" w:rsidR="00CD431F" w:rsidRDefault="00CD431F" w:rsidP="00CD431F">
      <w:pPr>
        <w:pStyle w:val="a8"/>
        <w:numPr>
          <w:ilvl w:val="0"/>
          <w:numId w:val="2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каталог товаров;</w:t>
      </w:r>
    </w:p>
    <w:p w14:paraId="3484D399" w14:textId="1454A444" w:rsidR="00CD431F" w:rsidRDefault="00CD431F" w:rsidP="00CD431F">
      <w:pPr>
        <w:pStyle w:val="a8"/>
        <w:numPr>
          <w:ilvl w:val="0"/>
          <w:numId w:val="2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корзина товаров;</w:t>
      </w:r>
    </w:p>
    <w:p w14:paraId="648477CB" w14:textId="74BB5ED2" w:rsidR="00CD431F" w:rsidRDefault="00CD431F" w:rsidP="00CD431F">
      <w:pPr>
        <w:pStyle w:val="a8"/>
        <w:numPr>
          <w:ilvl w:val="0"/>
          <w:numId w:val="2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страница авторизации и регистрации.</w:t>
      </w:r>
    </w:p>
    <w:p w14:paraId="0895B395" w14:textId="77777777" w:rsidR="00542664" w:rsidRDefault="00CD431F" w:rsidP="00542664">
      <w:pPr>
        <w:spacing w:after="0" w:line="360" w:lineRule="auto"/>
        <w:ind w:right="425" w:firstLine="709"/>
        <w:jc w:val="both"/>
        <w:rPr>
          <w:rFonts w:ascii="Times New Roman" w:hAnsi="Times New Roman" w:cs="Times New Roman"/>
          <w:sz w:val="28"/>
          <w:szCs w:val="28"/>
        </w:rPr>
      </w:pPr>
      <w:r>
        <w:rPr>
          <w:rFonts w:ascii="Times New Roman" w:hAnsi="Times New Roman" w:cs="Times New Roman"/>
          <w:sz w:val="28"/>
          <w:szCs w:val="28"/>
        </w:rPr>
        <w:t xml:space="preserve">В каталоге товаров пользователь имеет возможность просмотра списка товаров, соответствующего этой категории и просмотр страницы выбранного товара, где расположено его подробное описание. Неавторизованный пользователь может добавлять товар в корзину и просматривать ее, но что бы перейти к оформлению покупок пользователю необходимо авторизоваться в системе. Перед тем как попасть на страницу оплаты пользователю нужно заполнить всю необходимую для доставки информацию. </w:t>
      </w:r>
    </w:p>
    <w:p w14:paraId="00085EB0" w14:textId="27A1E332" w:rsidR="00CD431F" w:rsidRDefault="00CD431F">
      <w:pPr>
        <w:spacing w:after="0" w:line="360" w:lineRule="auto"/>
        <w:ind w:right="425"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оплаты пользователь попадает на страницу возвращения, где ему отображается список оплаченных покупок. Чтобы просмотреть список заказов и квитанции к соответствующим заказам существует страница «Список заказов».</w:t>
      </w:r>
    </w:p>
    <w:p w14:paraId="2B60A9FB" w14:textId="52755F11" w:rsidR="002661F2" w:rsidRDefault="002661F2" w:rsidP="00CD431F">
      <w:pPr>
        <w:spacing w:after="0" w:line="360" w:lineRule="auto"/>
        <w:ind w:right="425" w:firstLine="709"/>
        <w:jc w:val="both"/>
        <w:rPr>
          <w:rFonts w:ascii="Times New Roman" w:hAnsi="Times New Roman" w:cs="Times New Roman"/>
          <w:sz w:val="28"/>
          <w:szCs w:val="28"/>
        </w:rPr>
      </w:pPr>
      <w:r>
        <w:rPr>
          <w:rFonts w:ascii="Times New Roman" w:hAnsi="Times New Roman" w:cs="Times New Roman"/>
          <w:sz w:val="28"/>
          <w:szCs w:val="28"/>
        </w:rPr>
        <w:t>Схема графической интерпретации для стороны администраторов представлена на рисунке 3.</w:t>
      </w:r>
    </w:p>
    <w:p w14:paraId="0B8A4492" w14:textId="6E5FE59B" w:rsidR="00CD431F" w:rsidRDefault="00542664" w:rsidP="00B4224F">
      <w:pPr>
        <w:spacing w:after="0" w:line="360" w:lineRule="auto"/>
        <w:ind w:right="425"/>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DB04BA0" wp14:editId="40D1E928">
            <wp:extent cx="5843788" cy="2384848"/>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9601" cy="2391301"/>
                    </a:xfrm>
                    <a:prstGeom prst="rect">
                      <a:avLst/>
                    </a:prstGeom>
                    <a:noFill/>
                    <a:ln>
                      <a:noFill/>
                    </a:ln>
                  </pic:spPr>
                </pic:pic>
              </a:graphicData>
            </a:graphic>
          </wp:inline>
        </w:drawing>
      </w:r>
    </w:p>
    <w:p w14:paraId="112AD660" w14:textId="2BE0FCF1" w:rsidR="002661F2" w:rsidRPr="002661F2" w:rsidRDefault="002661F2" w:rsidP="00B4224F">
      <w:pPr>
        <w:spacing w:after="0" w:line="480" w:lineRule="auto"/>
        <w:ind w:right="425"/>
        <w:jc w:val="center"/>
        <w:rPr>
          <w:rFonts w:ascii="Times New Roman" w:hAnsi="Times New Roman" w:cs="Times New Roman"/>
          <w:sz w:val="28"/>
          <w:szCs w:val="28"/>
        </w:rPr>
      </w:pPr>
      <w:r>
        <w:rPr>
          <w:rFonts w:ascii="Times New Roman" w:hAnsi="Times New Roman" w:cs="Times New Roman"/>
          <w:sz w:val="28"/>
          <w:szCs w:val="28"/>
        </w:rPr>
        <w:t>Рисунок 3 – Схема структуры сайта</w:t>
      </w:r>
      <w:r w:rsidRPr="00B4224F">
        <w:rPr>
          <w:rFonts w:ascii="Times New Roman" w:hAnsi="Times New Roman" w:cs="Times New Roman"/>
          <w:sz w:val="28"/>
          <w:szCs w:val="28"/>
        </w:rPr>
        <w:t xml:space="preserve"> </w:t>
      </w:r>
      <w:r>
        <w:rPr>
          <w:rFonts w:ascii="Times New Roman" w:hAnsi="Times New Roman" w:cs="Times New Roman"/>
          <w:sz w:val="28"/>
          <w:szCs w:val="28"/>
        </w:rPr>
        <w:t>для администраторской стороны</w:t>
      </w:r>
    </w:p>
    <w:p w14:paraId="25DDFA6F" w14:textId="6D57B69F" w:rsidR="002661F2" w:rsidRDefault="00542664">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Авторизовавшись администратором в системе, имеется возможность попасть на восемь страниц, необходимых для управления контентом веб-сайта.</w:t>
      </w:r>
    </w:p>
    <w:p w14:paraId="678BDEB5" w14:textId="551D2EA6" w:rsidR="002438C2" w:rsidRDefault="002438C2" w:rsidP="002438C2">
      <w:pPr>
        <w:spacing w:before="240" w:after="0" w:line="480" w:lineRule="auto"/>
        <w:ind w:right="424"/>
        <w:jc w:val="center"/>
        <w:rPr>
          <w:rFonts w:ascii="Times New Roman" w:hAnsi="Times New Roman" w:cs="Times New Roman"/>
          <w:sz w:val="28"/>
          <w:szCs w:val="28"/>
        </w:rPr>
      </w:pPr>
      <w:r w:rsidRPr="002438C2">
        <w:rPr>
          <w:rFonts w:ascii="Times New Roman" w:hAnsi="Times New Roman" w:cs="Times New Roman"/>
          <w:sz w:val="28"/>
          <w:szCs w:val="28"/>
        </w:rPr>
        <w:t>2.3 Разработка дизайн макета страниц сайта</w:t>
      </w:r>
    </w:p>
    <w:p w14:paraId="5B937204" w14:textId="45341435" w:rsidR="002438C2" w:rsidRPr="002438C2" w:rsidRDefault="002438C2" w:rsidP="00B422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B4224F">
        <w:rPr>
          <w:rFonts w:ascii="Times New Roman" w:hAnsi="Times New Roman" w:cs="Times New Roman"/>
          <w:sz w:val="28"/>
          <w:szCs w:val="28"/>
        </w:rPr>
        <w:t xml:space="preserve">Дизайн макет </w:t>
      </w:r>
      <w:r w:rsidR="00BE4FC0">
        <w:rPr>
          <w:rFonts w:ascii="Times New Roman" w:hAnsi="Times New Roman" w:cs="Times New Roman"/>
          <w:sz w:val="28"/>
          <w:szCs w:val="28"/>
        </w:rPr>
        <w:t>каталога товаров</w:t>
      </w:r>
    </w:p>
    <w:p w14:paraId="0A79F3D4" w14:textId="30DAFD69" w:rsidR="00BE4FC0" w:rsidRDefault="002438C2" w:rsidP="00BE4FC0">
      <w:pPr>
        <w:spacing w:line="360" w:lineRule="auto"/>
        <w:ind w:right="424"/>
        <w:jc w:val="both"/>
        <w:rPr>
          <w:rFonts w:ascii="Times New Roman" w:hAnsi="Times New Roman" w:cs="Times New Roman"/>
          <w:sz w:val="28"/>
          <w:szCs w:val="28"/>
        </w:rPr>
      </w:pPr>
      <w:r>
        <w:rPr>
          <w:rFonts w:ascii="Times New Roman" w:hAnsi="Times New Roman" w:cs="Times New Roman"/>
          <w:sz w:val="28"/>
          <w:szCs w:val="28"/>
        </w:rPr>
        <w:tab/>
      </w:r>
      <w:r w:rsidR="00BE4FC0">
        <w:rPr>
          <w:rFonts w:ascii="Times New Roman" w:hAnsi="Times New Roman" w:cs="Times New Roman"/>
          <w:sz w:val="28"/>
          <w:szCs w:val="28"/>
        </w:rPr>
        <w:t>Весь сайт</w:t>
      </w:r>
      <w:r>
        <w:rPr>
          <w:rFonts w:ascii="Times New Roman" w:hAnsi="Times New Roman" w:cs="Times New Roman"/>
          <w:sz w:val="28"/>
          <w:szCs w:val="28"/>
        </w:rPr>
        <w:t xml:space="preserve"> </w:t>
      </w:r>
      <w:r w:rsidR="00BE4FC0">
        <w:rPr>
          <w:rFonts w:ascii="Times New Roman" w:hAnsi="Times New Roman" w:cs="Times New Roman"/>
          <w:sz w:val="28"/>
          <w:szCs w:val="28"/>
        </w:rPr>
        <w:t>разделен на две части</w:t>
      </w:r>
      <w:r w:rsidR="00BE4FC0" w:rsidRPr="00B4224F">
        <w:rPr>
          <w:rFonts w:ascii="Times New Roman" w:hAnsi="Times New Roman" w:cs="Times New Roman"/>
          <w:sz w:val="28"/>
          <w:szCs w:val="28"/>
        </w:rPr>
        <w:t xml:space="preserve">: </w:t>
      </w:r>
      <w:r w:rsidR="00BE4FC0">
        <w:rPr>
          <w:rFonts w:ascii="Times New Roman" w:hAnsi="Times New Roman" w:cs="Times New Roman"/>
          <w:sz w:val="28"/>
          <w:szCs w:val="28"/>
        </w:rPr>
        <w:t>с левой стороны расположена корзина товаров, в которой содержится информация о количестве товара, его стоимости без учета НДС и доставки, а также список всех категорий, присутствующих в системе, на правой стороне находится основной контент  сайта, он может меняться в зависимости текущего местоположения пользователя. Дизайн макет каталога товаров веб-сайта представлен на рисунке 4.</w:t>
      </w:r>
    </w:p>
    <w:p w14:paraId="4F421855" w14:textId="77777777" w:rsidR="00BE4FC0" w:rsidRDefault="00BE4FC0">
      <w:pPr>
        <w:rPr>
          <w:rFonts w:ascii="Times New Roman" w:hAnsi="Times New Roman" w:cs="Times New Roman"/>
          <w:sz w:val="28"/>
          <w:szCs w:val="28"/>
        </w:rPr>
      </w:pPr>
      <w:r>
        <w:rPr>
          <w:rFonts w:ascii="Times New Roman" w:hAnsi="Times New Roman" w:cs="Times New Roman"/>
          <w:sz w:val="28"/>
          <w:szCs w:val="28"/>
        </w:rPr>
        <w:br w:type="page"/>
      </w:r>
    </w:p>
    <w:p w14:paraId="6E0E90EE" w14:textId="1781E396" w:rsidR="002661F2" w:rsidRDefault="00BE4FC0" w:rsidP="00BE4FC0">
      <w:pPr>
        <w:spacing w:line="360" w:lineRule="auto"/>
        <w:ind w:right="424"/>
        <w:jc w:val="center"/>
        <w:rPr>
          <w:rFonts w:ascii="Times New Roman" w:hAnsi="Times New Roman" w:cs="Times New Roman"/>
          <w:sz w:val="28"/>
          <w:szCs w:val="28"/>
        </w:rPr>
      </w:pPr>
      <w:r w:rsidRPr="00BE4FC0">
        <w:rPr>
          <w:noProof/>
          <w:lang w:eastAsia="ru-RU"/>
        </w:rPr>
        <w:lastRenderedPageBreak/>
        <w:drawing>
          <wp:inline distT="0" distB="0" distL="0" distR="0" wp14:anchorId="747A5133" wp14:editId="4C36C752">
            <wp:extent cx="5308786" cy="30289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552" cy="3038516"/>
                    </a:xfrm>
                    <a:prstGeom prst="rect">
                      <a:avLst/>
                    </a:prstGeom>
                  </pic:spPr>
                </pic:pic>
              </a:graphicData>
            </a:graphic>
          </wp:inline>
        </w:drawing>
      </w:r>
    </w:p>
    <w:p w14:paraId="6D04BD2B" w14:textId="01941210" w:rsidR="00BE4FC0" w:rsidRDefault="00BE4FC0" w:rsidP="00B4224F">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t>Рисунок 4 – Дизайн макет каталога товаров</w:t>
      </w:r>
    </w:p>
    <w:p w14:paraId="7D60C85F" w14:textId="3A8B34C2" w:rsidR="00BE4FC0" w:rsidRDefault="00BE4FC0" w:rsidP="00BE4FC0">
      <w:pPr>
        <w:spacing w:after="0" w:line="360" w:lineRule="auto"/>
        <w:ind w:right="424"/>
        <w:rPr>
          <w:rFonts w:ascii="Times New Roman" w:hAnsi="Times New Roman" w:cs="Times New Roman"/>
          <w:sz w:val="28"/>
          <w:szCs w:val="28"/>
        </w:rPr>
      </w:pPr>
      <w:r>
        <w:rPr>
          <w:rFonts w:ascii="Times New Roman" w:hAnsi="Times New Roman" w:cs="Times New Roman"/>
          <w:sz w:val="28"/>
          <w:szCs w:val="28"/>
        </w:rPr>
        <w:tab/>
        <w:t>‒ Дизайн макет страницы товара</w:t>
      </w:r>
    </w:p>
    <w:p w14:paraId="0973C049" w14:textId="26EF762F" w:rsidR="00BE4FC0" w:rsidRDefault="00BE4FC0" w:rsidP="00BE4FC0">
      <w:pPr>
        <w:spacing w:after="0" w:line="360" w:lineRule="auto"/>
        <w:ind w:right="424"/>
        <w:rPr>
          <w:rFonts w:ascii="Times New Roman" w:hAnsi="Times New Roman" w:cs="Times New Roman"/>
          <w:sz w:val="28"/>
          <w:szCs w:val="28"/>
        </w:rPr>
      </w:pPr>
      <w:r>
        <w:rPr>
          <w:rFonts w:ascii="Times New Roman" w:hAnsi="Times New Roman" w:cs="Times New Roman"/>
          <w:sz w:val="28"/>
          <w:szCs w:val="28"/>
        </w:rPr>
        <w:tab/>
        <w:t>Страница товаров</w:t>
      </w:r>
      <w:r w:rsidR="006A69E3">
        <w:rPr>
          <w:rFonts w:ascii="Times New Roman" w:hAnsi="Times New Roman" w:cs="Times New Roman"/>
          <w:sz w:val="28"/>
          <w:szCs w:val="28"/>
        </w:rPr>
        <w:t xml:space="preserve"> (рисунок 5)</w:t>
      </w:r>
      <w:r>
        <w:rPr>
          <w:rFonts w:ascii="Times New Roman" w:hAnsi="Times New Roman" w:cs="Times New Roman"/>
          <w:sz w:val="28"/>
          <w:szCs w:val="28"/>
        </w:rPr>
        <w:t xml:space="preserve"> включает в себя полное описание товара, его стоимость и кнопку добавления товара в корзину.</w:t>
      </w:r>
    </w:p>
    <w:p w14:paraId="4B95A5D7" w14:textId="63789995" w:rsidR="006A69E3" w:rsidRDefault="006A69E3" w:rsidP="006A69E3">
      <w:pPr>
        <w:spacing w:after="0" w:line="360" w:lineRule="auto"/>
        <w:ind w:right="424"/>
        <w:jc w:val="center"/>
        <w:rPr>
          <w:rFonts w:ascii="Times New Roman" w:hAnsi="Times New Roman" w:cs="Times New Roman"/>
          <w:sz w:val="28"/>
          <w:szCs w:val="28"/>
        </w:rPr>
      </w:pPr>
      <w:r w:rsidRPr="006A69E3">
        <w:rPr>
          <w:noProof/>
          <w:lang w:eastAsia="ru-RU"/>
        </w:rPr>
        <w:drawing>
          <wp:inline distT="0" distB="0" distL="0" distR="0" wp14:anchorId="48B1FFB2" wp14:editId="1771261F">
            <wp:extent cx="5105400" cy="1743824"/>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3739" cy="1746672"/>
                    </a:xfrm>
                    <a:prstGeom prst="rect">
                      <a:avLst/>
                    </a:prstGeom>
                  </pic:spPr>
                </pic:pic>
              </a:graphicData>
            </a:graphic>
          </wp:inline>
        </w:drawing>
      </w:r>
    </w:p>
    <w:p w14:paraId="24A8D22E" w14:textId="3E8924FF" w:rsidR="006A69E3" w:rsidRDefault="006A69E3" w:rsidP="00B4224F">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t>Рисунок 5 – Дизайн макет страницы товаров</w:t>
      </w:r>
    </w:p>
    <w:p w14:paraId="2E5D217B" w14:textId="757836C0" w:rsidR="006A69E3" w:rsidRDefault="006A69E3" w:rsidP="006A69E3">
      <w:pPr>
        <w:spacing w:after="0" w:line="360" w:lineRule="auto"/>
        <w:ind w:right="424"/>
        <w:rPr>
          <w:rFonts w:ascii="Times New Roman" w:hAnsi="Times New Roman" w:cs="Times New Roman"/>
          <w:sz w:val="28"/>
          <w:szCs w:val="28"/>
        </w:rPr>
      </w:pPr>
      <w:r>
        <w:rPr>
          <w:rFonts w:ascii="Times New Roman" w:hAnsi="Times New Roman" w:cs="Times New Roman"/>
          <w:sz w:val="28"/>
          <w:szCs w:val="28"/>
        </w:rPr>
        <w:tab/>
        <w:t>‒ Дизайн макет корзины товаров</w:t>
      </w:r>
    </w:p>
    <w:p w14:paraId="1FD94815" w14:textId="212BB908" w:rsidR="006A69E3" w:rsidRPr="006A69E3" w:rsidRDefault="006A69E3"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Страница корзины</w:t>
      </w:r>
      <w:ins w:id="155" w:author="Alex" w:date="2020-06-11T04:35:00Z">
        <w:r w:rsidR="003343CF">
          <w:rPr>
            <w:rFonts w:ascii="Times New Roman" w:hAnsi="Times New Roman" w:cs="Times New Roman"/>
            <w:sz w:val="28"/>
            <w:szCs w:val="28"/>
          </w:rPr>
          <w:t xml:space="preserve"> (рисунок 6)</w:t>
        </w:r>
      </w:ins>
      <w:r>
        <w:rPr>
          <w:rFonts w:ascii="Times New Roman" w:hAnsi="Times New Roman" w:cs="Times New Roman"/>
          <w:sz w:val="28"/>
          <w:szCs w:val="28"/>
        </w:rPr>
        <w:t xml:space="preserve"> товаров представлена в виде таблицы, в которой отображается наименование товара, его количество, стоимость добавленного товара и кнопка удаления товара из корзины. Также, здесь присутствует кнопка </w:t>
      </w:r>
      <w:r w:rsidR="004A372C">
        <w:rPr>
          <w:rFonts w:ascii="Times New Roman" w:hAnsi="Times New Roman" w:cs="Times New Roman"/>
          <w:sz w:val="28"/>
          <w:szCs w:val="28"/>
        </w:rPr>
        <w:t xml:space="preserve">для перехода на следующий шаг – оформление </w:t>
      </w:r>
      <w:commentRangeStart w:id="156"/>
      <w:r w:rsidR="004A372C">
        <w:rPr>
          <w:rFonts w:ascii="Times New Roman" w:hAnsi="Times New Roman" w:cs="Times New Roman"/>
          <w:sz w:val="28"/>
          <w:szCs w:val="28"/>
        </w:rPr>
        <w:t>покупок.</w:t>
      </w:r>
      <w:commentRangeEnd w:id="156"/>
      <w:r w:rsidR="00B4224F">
        <w:rPr>
          <w:rStyle w:val="aa"/>
        </w:rPr>
        <w:commentReference w:id="156"/>
      </w:r>
    </w:p>
    <w:p w14:paraId="61B73C9C" w14:textId="7B9CF29C" w:rsidR="006A69E3" w:rsidRDefault="006A69E3" w:rsidP="006A69E3">
      <w:pPr>
        <w:pStyle w:val="a8"/>
        <w:spacing w:after="0" w:line="360" w:lineRule="auto"/>
        <w:ind w:left="360" w:right="424"/>
        <w:jc w:val="center"/>
        <w:rPr>
          <w:rFonts w:ascii="Times New Roman" w:hAnsi="Times New Roman" w:cs="Times New Roman"/>
          <w:sz w:val="28"/>
          <w:szCs w:val="28"/>
        </w:rPr>
      </w:pPr>
      <w:r w:rsidRPr="006A69E3">
        <w:rPr>
          <w:noProof/>
          <w:lang w:eastAsia="ru-RU"/>
        </w:rPr>
        <w:lastRenderedPageBreak/>
        <w:drawing>
          <wp:inline distT="0" distB="0" distL="0" distR="0" wp14:anchorId="5F42DFF1" wp14:editId="1B3C58A5">
            <wp:extent cx="5725472" cy="3086100"/>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9920" cy="3093888"/>
                    </a:xfrm>
                    <a:prstGeom prst="rect">
                      <a:avLst/>
                    </a:prstGeom>
                  </pic:spPr>
                </pic:pic>
              </a:graphicData>
            </a:graphic>
          </wp:inline>
        </w:drawing>
      </w:r>
    </w:p>
    <w:p w14:paraId="4F14573D" w14:textId="33FC6DFD" w:rsidR="004A372C" w:rsidRDefault="004A372C" w:rsidP="00B4224F">
      <w:pPr>
        <w:pStyle w:val="a8"/>
        <w:spacing w:after="0" w:line="480" w:lineRule="auto"/>
        <w:ind w:left="360" w:right="424"/>
        <w:jc w:val="center"/>
        <w:rPr>
          <w:rFonts w:ascii="Times New Roman" w:hAnsi="Times New Roman" w:cs="Times New Roman"/>
          <w:sz w:val="28"/>
          <w:szCs w:val="28"/>
        </w:rPr>
      </w:pPr>
      <w:r>
        <w:rPr>
          <w:rFonts w:ascii="Times New Roman" w:hAnsi="Times New Roman" w:cs="Times New Roman"/>
          <w:sz w:val="28"/>
          <w:szCs w:val="28"/>
        </w:rPr>
        <w:t>Рисунок 6 – Дизайн макет страницы корзины товаров</w:t>
      </w:r>
    </w:p>
    <w:p w14:paraId="516F76DD" w14:textId="7996814C" w:rsidR="006A69E3" w:rsidRDefault="004A372C" w:rsidP="004A372C">
      <w:pPr>
        <w:spacing w:after="0" w:line="360" w:lineRule="auto"/>
        <w:ind w:right="424"/>
        <w:rPr>
          <w:rFonts w:ascii="Times New Roman" w:hAnsi="Times New Roman" w:cs="Times New Roman"/>
          <w:sz w:val="28"/>
          <w:szCs w:val="28"/>
        </w:rPr>
      </w:pPr>
      <w:r>
        <w:rPr>
          <w:rFonts w:ascii="Times New Roman" w:hAnsi="Times New Roman" w:cs="Times New Roman"/>
          <w:sz w:val="28"/>
          <w:szCs w:val="28"/>
        </w:rPr>
        <w:tab/>
        <w:t>‒ Дизайн макет страницы регистрации и авторизации</w:t>
      </w:r>
    </w:p>
    <w:p w14:paraId="178A6ED4" w14:textId="25663F0D" w:rsidR="004A372C" w:rsidRPr="004A372C" w:rsidRDefault="004A372C" w:rsidP="004A372C">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На странице (рисунок </w:t>
      </w:r>
      <w:ins w:id="157" w:author="Alex" w:date="2020-06-11T04:35:00Z">
        <w:r w:rsidR="003343CF">
          <w:rPr>
            <w:rFonts w:ascii="Times New Roman" w:hAnsi="Times New Roman" w:cs="Times New Roman"/>
            <w:sz w:val="28"/>
            <w:szCs w:val="28"/>
          </w:rPr>
          <w:t>7</w:t>
        </w:r>
      </w:ins>
      <w:del w:id="158" w:author="Alex" w:date="2020-06-11T04:35:00Z">
        <w:r w:rsidDel="003343CF">
          <w:rPr>
            <w:rFonts w:ascii="Times New Roman" w:hAnsi="Times New Roman" w:cs="Times New Roman"/>
            <w:sz w:val="28"/>
            <w:szCs w:val="28"/>
          </w:rPr>
          <w:delText>5</w:delText>
        </w:r>
      </w:del>
      <w:r>
        <w:rPr>
          <w:rFonts w:ascii="Times New Roman" w:hAnsi="Times New Roman" w:cs="Times New Roman"/>
          <w:sz w:val="28"/>
          <w:szCs w:val="28"/>
        </w:rPr>
        <w:t>) присутствует две формы</w:t>
      </w:r>
      <w:r w:rsidRPr="00B4224F">
        <w:rPr>
          <w:rFonts w:ascii="Times New Roman" w:hAnsi="Times New Roman" w:cs="Times New Roman"/>
          <w:sz w:val="28"/>
          <w:szCs w:val="28"/>
        </w:rPr>
        <w:t xml:space="preserve">: </w:t>
      </w:r>
      <w:r>
        <w:rPr>
          <w:rFonts w:ascii="Times New Roman" w:hAnsi="Times New Roman" w:cs="Times New Roman"/>
          <w:sz w:val="28"/>
          <w:szCs w:val="28"/>
        </w:rPr>
        <w:t>одна для регистрации, другая для авторизации. На форме авторизации есть два поля ввода для адреса электронной почты, пароля пользователя, а также кнопка «Войти». На форме авторизации существует пять полей для ввода</w:t>
      </w:r>
      <w:r w:rsidRPr="00B4224F">
        <w:rPr>
          <w:rFonts w:ascii="Times New Roman" w:hAnsi="Times New Roman" w:cs="Times New Roman"/>
          <w:sz w:val="28"/>
          <w:szCs w:val="28"/>
        </w:rPr>
        <w:t xml:space="preserve">: </w:t>
      </w:r>
      <w:r>
        <w:rPr>
          <w:rFonts w:ascii="Times New Roman" w:hAnsi="Times New Roman" w:cs="Times New Roman"/>
          <w:sz w:val="28"/>
          <w:szCs w:val="28"/>
        </w:rPr>
        <w:t>имени, фамилии, адреса электронной почты, пароля и его подтверждения, и кнопка для отправки формы.</w:t>
      </w:r>
    </w:p>
    <w:p w14:paraId="1DEB3E91" w14:textId="03182E97" w:rsidR="004A372C" w:rsidRDefault="004A372C" w:rsidP="004A372C">
      <w:pPr>
        <w:spacing w:after="0" w:line="360" w:lineRule="auto"/>
        <w:ind w:right="424"/>
        <w:jc w:val="center"/>
        <w:rPr>
          <w:rFonts w:ascii="Times New Roman" w:hAnsi="Times New Roman" w:cs="Times New Roman"/>
          <w:sz w:val="28"/>
          <w:szCs w:val="28"/>
        </w:rPr>
      </w:pPr>
      <w:r w:rsidRPr="004A372C">
        <w:rPr>
          <w:noProof/>
          <w:lang w:eastAsia="ru-RU"/>
        </w:rPr>
        <w:drawing>
          <wp:inline distT="0" distB="0" distL="0" distR="0" wp14:anchorId="57D3F639" wp14:editId="4C130007">
            <wp:extent cx="5742756" cy="30632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1776" cy="3068051"/>
                    </a:xfrm>
                    <a:prstGeom prst="rect">
                      <a:avLst/>
                    </a:prstGeom>
                  </pic:spPr>
                </pic:pic>
              </a:graphicData>
            </a:graphic>
          </wp:inline>
        </w:drawing>
      </w:r>
    </w:p>
    <w:p w14:paraId="51C00E14" w14:textId="7944A7C5" w:rsidR="004A372C" w:rsidRDefault="004A372C" w:rsidP="00B4224F">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t>Рисунок 7 – Дизайн макет страницы регистрации и авторизации</w:t>
      </w:r>
    </w:p>
    <w:p w14:paraId="49EE7534" w14:textId="57E3771F" w:rsidR="004A372C" w:rsidRDefault="004A372C" w:rsidP="00B4224F">
      <w:pPr>
        <w:spacing w:after="0" w:line="360" w:lineRule="auto"/>
        <w:ind w:firstLine="708"/>
        <w:jc w:val="both"/>
        <w:rPr>
          <w:rFonts w:ascii="Times New Roman" w:hAnsi="Times New Roman" w:cs="Times New Roman"/>
          <w:sz w:val="28"/>
          <w:szCs w:val="28"/>
        </w:rPr>
      </w:pPr>
      <w:r w:rsidRPr="00B4224F">
        <w:rPr>
          <w:rFonts w:ascii="Times New Roman" w:hAnsi="Times New Roman" w:cs="Times New Roman"/>
          <w:sz w:val="28"/>
          <w:szCs w:val="28"/>
        </w:rPr>
        <w:lastRenderedPageBreak/>
        <w:t xml:space="preserve">‒ </w:t>
      </w:r>
      <w:r>
        <w:rPr>
          <w:rFonts w:ascii="Times New Roman" w:hAnsi="Times New Roman" w:cs="Times New Roman"/>
          <w:sz w:val="28"/>
          <w:szCs w:val="28"/>
        </w:rPr>
        <w:t>Дизайн макет страницы ввода контактной информации</w:t>
      </w:r>
    </w:p>
    <w:p w14:paraId="174ECB97" w14:textId="77777777" w:rsidR="004A372C" w:rsidRDefault="004A372C" w:rsidP="004A372C">
      <w:pPr>
        <w:spacing w:after="0" w:line="360" w:lineRule="auto"/>
        <w:ind w:right="424" w:firstLine="708"/>
        <w:jc w:val="both"/>
        <w:rPr>
          <w:rFonts w:ascii="Times New Roman" w:hAnsi="Times New Roman" w:cs="Times New Roman"/>
          <w:sz w:val="28"/>
          <w:szCs w:val="28"/>
          <w:lang w:val="en-US"/>
        </w:rPr>
      </w:pPr>
      <w:r>
        <w:rPr>
          <w:rFonts w:ascii="Times New Roman" w:hAnsi="Times New Roman" w:cs="Times New Roman"/>
          <w:sz w:val="28"/>
          <w:szCs w:val="28"/>
        </w:rPr>
        <w:t>Страница ввода контактной информации необходима для ввода пользователем информации, необходимой для доставки покупок. На форме присутствуют поля ввода</w:t>
      </w:r>
      <w:r>
        <w:rPr>
          <w:rFonts w:ascii="Times New Roman" w:hAnsi="Times New Roman" w:cs="Times New Roman"/>
          <w:sz w:val="28"/>
          <w:szCs w:val="28"/>
          <w:lang w:val="en-US"/>
        </w:rPr>
        <w:t>:</w:t>
      </w:r>
    </w:p>
    <w:p w14:paraId="519A7975" w14:textId="3273DFB1" w:rsidR="004A372C" w:rsidRPr="00B4224F" w:rsidDel="003343CF" w:rsidRDefault="004A372C" w:rsidP="00B4224F">
      <w:pPr>
        <w:pStyle w:val="a8"/>
        <w:numPr>
          <w:ilvl w:val="0"/>
          <w:numId w:val="29"/>
        </w:numPr>
        <w:spacing w:after="0" w:line="360" w:lineRule="auto"/>
        <w:ind w:left="0" w:right="424" w:firstLine="851"/>
        <w:jc w:val="both"/>
        <w:rPr>
          <w:del w:id="159" w:author="Alex" w:date="2020-06-11T04:33:00Z"/>
          <w:rFonts w:ascii="Times New Roman" w:hAnsi="Times New Roman" w:cs="Times New Roman"/>
          <w:sz w:val="28"/>
          <w:szCs w:val="28"/>
          <w:lang w:val="en-US"/>
        </w:rPr>
      </w:pPr>
      <w:commentRangeStart w:id="160"/>
      <w:del w:id="161" w:author="Alex" w:date="2020-06-11T04:33:00Z">
        <w:r w:rsidRPr="00B4224F" w:rsidDel="003343CF">
          <w:rPr>
            <w:rFonts w:ascii="Times New Roman" w:hAnsi="Times New Roman" w:cs="Times New Roman"/>
            <w:sz w:val="28"/>
            <w:szCs w:val="28"/>
          </w:rPr>
          <w:delText>имя;</w:delText>
        </w:r>
      </w:del>
    </w:p>
    <w:p w14:paraId="4F543056" w14:textId="572F50ED" w:rsidR="004A372C" w:rsidRPr="00B4224F" w:rsidDel="003343CF" w:rsidRDefault="004A372C" w:rsidP="004A372C">
      <w:pPr>
        <w:pStyle w:val="a8"/>
        <w:numPr>
          <w:ilvl w:val="0"/>
          <w:numId w:val="29"/>
        </w:numPr>
        <w:spacing w:after="0" w:line="360" w:lineRule="auto"/>
        <w:ind w:left="0" w:right="425" w:firstLine="851"/>
        <w:jc w:val="both"/>
        <w:rPr>
          <w:del w:id="162" w:author="Alex" w:date="2020-06-11T04:33:00Z"/>
          <w:rFonts w:ascii="Times New Roman" w:hAnsi="Times New Roman" w:cs="Times New Roman"/>
          <w:sz w:val="28"/>
          <w:szCs w:val="28"/>
          <w:lang w:val="en-US"/>
        </w:rPr>
      </w:pPr>
      <w:del w:id="163" w:author="Alex" w:date="2020-06-11T04:33:00Z">
        <w:r w:rsidRPr="00B4224F" w:rsidDel="003343CF">
          <w:rPr>
            <w:rFonts w:ascii="Times New Roman" w:hAnsi="Times New Roman" w:cs="Times New Roman"/>
            <w:sz w:val="28"/>
            <w:szCs w:val="28"/>
          </w:rPr>
          <w:delText>фамилия;</w:delText>
        </w:r>
      </w:del>
    </w:p>
    <w:p w14:paraId="16CE0C7A" w14:textId="3CF71427" w:rsidR="004A372C" w:rsidRPr="00B4224F" w:rsidDel="003343CF" w:rsidRDefault="004A372C" w:rsidP="004A372C">
      <w:pPr>
        <w:pStyle w:val="a8"/>
        <w:numPr>
          <w:ilvl w:val="0"/>
          <w:numId w:val="29"/>
        </w:numPr>
        <w:spacing w:after="0" w:line="360" w:lineRule="auto"/>
        <w:ind w:left="0" w:right="425" w:firstLine="851"/>
        <w:jc w:val="both"/>
        <w:rPr>
          <w:del w:id="164" w:author="Alex" w:date="2020-06-11T04:33:00Z"/>
          <w:rFonts w:ascii="Times New Roman" w:hAnsi="Times New Roman" w:cs="Times New Roman"/>
          <w:sz w:val="28"/>
          <w:szCs w:val="28"/>
          <w:lang w:val="en-US"/>
        </w:rPr>
      </w:pPr>
      <w:del w:id="165" w:author="Alex" w:date="2020-06-11T04:33:00Z">
        <w:r w:rsidDel="003343CF">
          <w:rPr>
            <w:rFonts w:ascii="Times New Roman" w:hAnsi="Times New Roman" w:cs="Times New Roman"/>
            <w:sz w:val="28"/>
            <w:szCs w:val="28"/>
          </w:rPr>
          <w:delText>страна;</w:delText>
        </w:r>
      </w:del>
    </w:p>
    <w:p w14:paraId="716E21EB" w14:textId="68BC16C7" w:rsidR="004A372C" w:rsidRPr="00B4224F" w:rsidDel="003343CF" w:rsidRDefault="004A372C" w:rsidP="004A372C">
      <w:pPr>
        <w:pStyle w:val="a8"/>
        <w:numPr>
          <w:ilvl w:val="0"/>
          <w:numId w:val="29"/>
        </w:numPr>
        <w:spacing w:after="0" w:line="360" w:lineRule="auto"/>
        <w:ind w:left="0" w:right="425" w:firstLine="851"/>
        <w:jc w:val="both"/>
        <w:rPr>
          <w:del w:id="166" w:author="Alex" w:date="2020-06-11T04:33:00Z"/>
          <w:rFonts w:ascii="Times New Roman" w:hAnsi="Times New Roman" w:cs="Times New Roman"/>
          <w:sz w:val="28"/>
          <w:szCs w:val="28"/>
          <w:lang w:val="en-US"/>
        </w:rPr>
      </w:pPr>
      <w:del w:id="167" w:author="Alex" w:date="2020-06-11T04:33:00Z">
        <w:r w:rsidDel="003343CF">
          <w:rPr>
            <w:rFonts w:ascii="Times New Roman" w:hAnsi="Times New Roman" w:cs="Times New Roman"/>
            <w:sz w:val="28"/>
            <w:szCs w:val="28"/>
          </w:rPr>
          <w:delText>город;</w:delText>
        </w:r>
      </w:del>
    </w:p>
    <w:p w14:paraId="43B01A29" w14:textId="563B7004" w:rsidR="004A372C" w:rsidRPr="00B4224F" w:rsidDel="003343CF" w:rsidRDefault="004A372C" w:rsidP="004A372C">
      <w:pPr>
        <w:pStyle w:val="a8"/>
        <w:numPr>
          <w:ilvl w:val="0"/>
          <w:numId w:val="29"/>
        </w:numPr>
        <w:spacing w:after="0" w:line="360" w:lineRule="auto"/>
        <w:ind w:left="0" w:right="425" w:firstLine="851"/>
        <w:jc w:val="both"/>
        <w:rPr>
          <w:del w:id="168" w:author="Alex" w:date="2020-06-11T04:33:00Z"/>
          <w:rFonts w:ascii="Times New Roman" w:hAnsi="Times New Roman" w:cs="Times New Roman"/>
          <w:sz w:val="28"/>
          <w:szCs w:val="28"/>
          <w:lang w:val="en-US"/>
        </w:rPr>
      </w:pPr>
      <w:del w:id="169" w:author="Alex" w:date="2020-06-11T04:33:00Z">
        <w:r w:rsidDel="003343CF">
          <w:rPr>
            <w:rFonts w:ascii="Times New Roman" w:hAnsi="Times New Roman" w:cs="Times New Roman"/>
            <w:sz w:val="28"/>
            <w:szCs w:val="28"/>
          </w:rPr>
          <w:delText>область;</w:delText>
        </w:r>
      </w:del>
    </w:p>
    <w:p w14:paraId="3E725C92" w14:textId="153C7C5A" w:rsidR="004A372C" w:rsidRPr="00B4224F" w:rsidDel="003343CF" w:rsidRDefault="004A372C" w:rsidP="004A372C">
      <w:pPr>
        <w:pStyle w:val="a8"/>
        <w:numPr>
          <w:ilvl w:val="0"/>
          <w:numId w:val="29"/>
        </w:numPr>
        <w:spacing w:after="0" w:line="360" w:lineRule="auto"/>
        <w:ind w:left="0" w:right="425" w:firstLine="851"/>
        <w:jc w:val="both"/>
        <w:rPr>
          <w:del w:id="170" w:author="Alex" w:date="2020-06-11T04:33:00Z"/>
          <w:rFonts w:ascii="Times New Roman" w:hAnsi="Times New Roman" w:cs="Times New Roman"/>
          <w:sz w:val="28"/>
          <w:szCs w:val="28"/>
          <w:lang w:val="en-US"/>
        </w:rPr>
      </w:pPr>
      <w:del w:id="171" w:author="Alex" w:date="2020-06-11T04:33:00Z">
        <w:r w:rsidDel="003343CF">
          <w:rPr>
            <w:rFonts w:ascii="Times New Roman" w:hAnsi="Times New Roman" w:cs="Times New Roman"/>
            <w:sz w:val="28"/>
            <w:szCs w:val="28"/>
          </w:rPr>
          <w:delText>адрес;</w:delText>
        </w:r>
      </w:del>
    </w:p>
    <w:p w14:paraId="25A58A68" w14:textId="2EF9B312" w:rsidR="004A372C" w:rsidRPr="00B4224F" w:rsidDel="003343CF" w:rsidRDefault="004A372C" w:rsidP="004A372C">
      <w:pPr>
        <w:pStyle w:val="a8"/>
        <w:numPr>
          <w:ilvl w:val="0"/>
          <w:numId w:val="29"/>
        </w:numPr>
        <w:spacing w:after="0" w:line="360" w:lineRule="auto"/>
        <w:ind w:left="0" w:right="425" w:firstLine="851"/>
        <w:jc w:val="both"/>
        <w:rPr>
          <w:del w:id="172" w:author="Alex" w:date="2020-06-11T04:33:00Z"/>
          <w:rFonts w:ascii="Times New Roman" w:hAnsi="Times New Roman" w:cs="Times New Roman"/>
          <w:sz w:val="28"/>
          <w:szCs w:val="28"/>
          <w:lang w:val="en-US"/>
        </w:rPr>
      </w:pPr>
      <w:del w:id="173" w:author="Alex" w:date="2020-06-11T04:33:00Z">
        <w:r w:rsidDel="003343CF">
          <w:rPr>
            <w:rFonts w:ascii="Times New Roman" w:hAnsi="Times New Roman" w:cs="Times New Roman"/>
            <w:sz w:val="28"/>
            <w:szCs w:val="28"/>
          </w:rPr>
          <w:delText>дополнительный адрес;</w:delText>
        </w:r>
      </w:del>
    </w:p>
    <w:p w14:paraId="31E87D96" w14:textId="658833DE" w:rsidR="004A372C" w:rsidRPr="00B4224F" w:rsidDel="003343CF" w:rsidRDefault="004A372C" w:rsidP="002051E3">
      <w:pPr>
        <w:pStyle w:val="a8"/>
        <w:numPr>
          <w:ilvl w:val="0"/>
          <w:numId w:val="29"/>
        </w:numPr>
        <w:spacing w:after="0" w:line="360" w:lineRule="auto"/>
        <w:ind w:left="0" w:right="425" w:firstLine="851"/>
        <w:jc w:val="both"/>
        <w:rPr>
          <w:del w:id="174" w:author="Alex" w:date="2020-06-11T04:33:00Z"/>
          <w:rFonts w:ascii="Times New Roman" w:hAnsi="Times New Roman" w:cs="Times New Roman"/>
          <w:sz w:val="28"/>
          <w:szCs w:val="28"/>
          <w:lang w:val="en-US"/>
        </w:rPr>
      </w:pPr>
      <w:del w:id="175" w:author="Alex" w:date="2020-06-11T04:33:00Z">
        <w:r w:rsidDel="003343CF">
          <w:rPr>
            <w:rFonts w:ascii="Times New Roman" w:hAnsi="Times New Roman" w:cs="Times New Roman"/>
            <w:sz w:val="28"/>
            <w:szCs w:val="28"/>
          </w:rPr>
          <w:delText>почтовый индекс</w:delText>
        </w:r>
        <w:commentRangeEnd w:id="160"/>
        <w:r w:rsidR="00B4224F" w:rsidDel="003343CF">
          <w:rPr>
            <w:rStyle w:val="aa"/>
          </w:rPr>
          <w:commentReference w:id="160"/>
        </w:r>
        <w:r w:rsidDel="003343CF">
          <w:rPr>
            <w:rFonts w:ascii="Times New Roman" w:hAnsi="Times New Roman" w:cs="Times New Roman"/>
            <w:sz w:val="28"/>
            <w:szCs w:val="28"/>
          </w:rPr>
          <w:delText>.</w:delText>
        </w:r>
      </w:del>
    </w:p>
    <w:p w14:paraId="04B98115" w14:textId="6F9ADDCF" w:rsidR="002051E3" w:rsidRDefault="002051E3" w:rsidP="002051E3">
      <w:pPr>
        <w:spacing w:after="0" w:line="360" w:lineRule="auto"/>
        <w:ind w:right="425" w:firstLine="708"/>
        <w:jc w:val="both"/>
        <w:rPr>
          <w:rFonts w:ascii="Times New Roman" w:hAnsi="Times New Roman" w:cs="Times New Roman"/>
          <w:sz w:val="28"/>
          <w:szCs w:val="28"/>
        </w:rPr>
      </w:pPr>
      <w:r>
        <w:rPr>
          <w:rFonts w:ascii="Times New Roman" w:hAnsi="Times New Roman" w:cs="Times New Roman"/>
          <w:sz w:val="28"/>
          <w:szCs w:val="28"/>
        </w:rPr>
        <w:t>Кнопка «Продолжить» ведет пользователя на страницу оформления покупок. Пользователь имеет возможность выбрать другой адрес для доставки товаров. Дизайн макет страницы контактной информации представлена на рисунке 8.</w:t>
      </w:r>
    </w:p>
    <w:p w14:paraId="233C4556" w14:textId="0C461F5D" w:rsidR="002051E3" w:rsidRDefault="002051E3" w:rsidP="002051E3">
      <w:pPr>
        <w:spacing w:after="0" w:line="360" w:lineRule="auto"/>
        <w:ind w:right="425"/>
        <w:jc w:val="center"/>
        <w:rPr>
          <w:rFonts w:ascii="Times New Roman" w:hAnsi="Times New Roman" w:cs="Times New Roman"/>
          <w:sz w:val="28"/>
          <w:szCs w:val="28"/>
        </w:rPr>
      </w:pPr>
      <w:r w:rsidRPr="002051E3">
        <w:rPr>
          <w:noProof/>
          <w:lang w:eastAsia="ru-RU"/>
        </w:rPr>
        <w:drawing>
          <wp:inline distT="0" distB="0" distL="0" distR="0" wp14:anchorId="5AAB90F3" wp14:editId="314F7501">
            <wp:extent cx="5720824" cy="358634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445" cy="3596767"/>
                    </a:xfrm>
                    <a:prstGeom prst="rect">
                      <a:avLst/>
                    </a:prstGeom>
                  </pic:spPr>
                </pic:pic>
              </a:graphicData>
            </a:graphic>
          </wp:inline>
        </w:drawing>
      </w:r>
    </w:p>
    <w:p w14:paraId="792DF17F" w14:textId="0A5F89C6" w:rsidR="002051E3" w:rsidRPr="002051E3" w:rsidRDefault="002051E3" w:rsidP="00B4224F">
      <w:pPr>
        <w:spacing w:after="0" w:line="480" w:lineRule="auto"/>
        <w:ind w:right="425"/>
        <w:jc w:val="center"/>
        <w:rPr>
          <w:rFonts w:ascii="Times New Roman" w:hAnsi="Times New Roman" w:cs="Times New Roman"/>
          <w:sz w:val="28"/>
          <w:szCs w:val="28"/>
        </w:rPr>
      </w:pPr>
      <w:r>
        <w:rPr>
          <w:rFonts w:ascii="Times New Roman" w:hAnsi="Times New Roman" w:cs="Times New Roman"/>
          <w:sz w:val="28"/>
          <w:szCs w:val="28"/>
        </w:rPr>
        <w:t>Рисунок 8 – Дизайн макет страницы ввода контактной информации</w:t>
      </w:r>
    </w:p>
    <w:p w14:paraId="59E535B6" w14:textId="693F2392" w:rsidR="002051E3" w:rsidRDefault="004A372C">
      <w:pPr>
        <w:rPr>
          <w:rFonts w:ascii="Times New Roman" w:hAnsi="Times New Roman" w:cs="Times New Roman"/>
          <w:sz w:val="28"/>
          <w:szCs w:val="28"/>
        </w:rPr>
      </w:pPr>
      <w:r>
        <w:rPr>
          <w:rFonts w:ascii="Times New Roman" w:hAnsi="Times New Roman" w:cs="Times New Roman"/>
          <w:sz w:val="28"/>
          <w:szCs w:val="28"/>
        </w:rPr>
        <w:br w:type="page"/>
      </w:r>
    </w:p>
    <w:p w14:paraId="21A2A3BD" w14:textId="5B4EE458" w:rsidR="002051E3" w:rsidRDefault="002051E3"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Дизайн макет страницы оформления покупок</w:t>
      </w:r>
    </w:p>
    <w:p w14:paraId="7C9AFB53" w14:textId="4A62F942" w:rsidR="002051E3" w:rsidRPr="002051E3" w:rsidRDefault="002051E3"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Страница оформления покупок (рисунок 9) представлена в виде таблицы, как и страница корзины товаров, но здесь также можно выбрать тип доставки. Чтобы изменить заказ (удалить товар, или изменить его количество) существует кнопка «Изменить заказ», которая перенесет пользователя на страницу корзины товаров. Кнопка «Оплатить» перенесет пользователя в электронную дебетовую платежную систему </w:t>
      </w:r>
      <w:r>
        <w:rPr>
          <w:rFonts w:ascii="Times New Roman" w:hAnsi="Times New Roman" w:cs="Times New Roman"/>
          <w:sz w:val="28"/>
          <w:szCs w:val="28"/>
          <w:lang w:val="en-US"/>
        </w:rPr>
        <w:t>PayPal</w:t>
      </w:r>
      <w:r w:rsidRPr="00B4224F">
        <w:rPr>
          <w:rFonts w:ascii="Times New Roman" w:hAnsi="Times New Roman" w:cs="Times New Roman"/>
          <w:sz w:val="28"/>
          <w:szCs w:val="28"/>
        </w:rPr>
        <w:t xml:space="preserve"> </w:t>
      </w:r>
      <w:r>
        <w:rPr>
          <w:rFonts w:ascii="Times New Roman" w:hAnsi="Times New Roman" w:cs="Times New Roman"/>
          <w:sz w:val="28"/>
          <w:szCs w:val="28"/>
        </w:rPr>
        <w:t>для дальнейшей оплаты покупок.</w:t>
      </w:r>
    </w:p>
    <w:p w14:paraId="1C2E7166" w14:textId="3AB39478" w:rsidR="002051E3" w:rsidRDefault="002051E3">
      <w:pPr>
        <w:rPr>
          <w:rFonts w:ascii="Times New Roman" w:hAnsi="Times New Roman" w:cs="Times New Roman"/>
          <w:sz w:val="28"/>
          <w:szCs w:val="28"/>
        </w:rPr>
      </w:pPr>
      <w:r w:rsidRPr="002051E3">
        <w:rPr>
          <w:noProof/>
          <w:lang w:eastAsia="ru-RU"/>
        </w:rPr>
        <w:drawing>
          <wp:inline distT="0" distB="0" distL="0" distR="0" wp14:anchorId="16539DDB" wp14:editId="4F1A9433">
            <wp:extent cx="6120130" cy="322961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229610"/>
                    </a:xfrm>
                    <a:prstGeom prst="rect">
                      <a:avLst/>
                    </a:prstGeom>
                  </pic:spPr>
                </pic:pic>
              </a:graphicData>
            </a:graphic>
          </wp:inline>
        </w:drawing>
      </w:r>
    </w:p>
    <w:p w14:paraId="139FA6BF" w14:textId="6EF1B58C" w:rsidR="002051E3" w:rsidRDefault="002051E3" w:rsidP="002051E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9 – Дизайн макет страницы оформления покупок</w:t>
      </w:r>
    </w:p>
    <w:p w14:paraId="188A9438" w14:textId="44A4C8C7" w:rsidR="002051E3" w:rsidRDefault="002051E3" w:rsidP="00B4224F">
      <w:pPr>
        <w:spacing w:after="0" w:line="360" w:lineRule="auto"/>
        <w:rPr>
          <w:rFonts w:ascii="Times New Roman" w:hAnsi="Times New Roman" w:cs="Times New Roman"/>
          <w:sz w:val="28"/>
          <w:szCs w:val="28"/>
        </w:rPr>
      </w:pPr>
      <w:r>
        <w:rPr>
          <w:rFonts w:ascii="Times New Roman" w:hAnsi="Times New Roman" w:cs="Times New Roman"/>
          <w:sz w:val="28"/>
          <w:szCs w:val="28"/>
        </w:rPr>
        <w:tab/>
        <w:t>‒ Дизайн макет страницы списка заказов</w:t>
      </w:r>
    </w:p>
    <w:p w14:paraId="00B75662" w14:textId="6547C382" w:rsidR="002051E3" w:rsidRDefault="002051E3"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Данная страница представлена в виде таблицы, </w:t>
      </w:r>
      <w:r w:rsidR="00C14362">
        <w:rPr>
          <w:rFonts w:ascii="Times New Roman" w:hAnsi="Times New Roman" w:cs="Times New Roman"/>
          <w:sz w:val="28"/>
          <w:szCs w:val="28"/>
        </w:rPr>
        <w:t xml:space="preserve">которая позволяет </w:t>
      </w:r>
      <w:r>
        <w:rPr>
          <w:rFonts w:ascii="Times New Roman" w:hAnsi="Times New Roman" w:cs="Times New Roman"/>
          <w:sz w:val="28"/>
          <w:szCs w:val="28"/>
        </w:rPr>
        <w:t>отслеживать текущие заказы, сделанные ранее. В таблице отображается номер заказа, дата, статус заказа, полная стоимость сделанного заказа и есть возможность просмотреть квитанцию, по нажатию кнопки «Открыть» в столбце «Квитанция».</w:t>
      </w:r>
      <w:r w:rsidR="00C14362">
        <w:rPr>
          <w:rFonts w:ascii="Times New Roman" w:hAnsi="Times New Roman" w:cs="Times New Roman"/>
          <w:sz w:val="28"/>
          <w:szCs w:val="28"/>
        </w:rPr>
        <w:t xml:space="preserve"> Дизайн макет страницы списка заказов представлен на рисунке 10.</w:t>
      </w:r>
    </w:p>
    <w:p w14:paraId="07497BDE" w14:textId="24A83E1B" w:rsidR="002051E3" w:rsidRDefault="002051E3" w:rsidP="002051E3">
      <w:pPr>
        <w:spacing w:after="0" w:line="480" w:lineRule="auto"/>
        <w:jc w:val="center"/>
        <w:rPr>
          <w:rFonts w:ascii="Times New Roman" w:hAnsi="Times New Roman" w:cs="Times New Roman"/>
          <w:sz w:val="28"/>
          <w:szCs w:val="28"/>
        </w:rPr>
      </w:pPr>
      <w:r w:rsidRPr="002051E3">
        <w:rPr>
          <w:noProof/>
          <w:lang w:eastAsia="ru-RU"/>
        </w:rPr>
        <w:lastRenderedPageBreak/>
        <w:drawing>
          <wp:inline distT="0" distB="0" distL="0" distR="0" wp14:anchorId="79E1CE02" wp14:editId="0B2609EC">
            <wp:extent cx="5112066" cy="45243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6988" cy="4528731"/>
                    </a:xfrm>
                    <a:prstGeom prst="rect">
                      <a:avLst/>
                    </a:prstGeom>
                  </pic:spPr>
                </pic:pic>
              </a:graphicData>
            </a:graphic>
          </wp:inline>
        </w:drawing>
      </w:r>
    </w:p>
    <w:p w14:paraId="656369D7" w14:textId="0D2430B7" w:rsidR="002051E3" w:rsidRDefault="002051E3" w:rsidP="002051E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10 – Дизайн макет страницы списка заказов</w:t>
      </w:r>
    </w:p>
    <w:p w14:paraId="406D91D4" w14:textId="64F23597" w:rsidR="00C14362" w:rsidRDefault="00C14362" w:rsidP="00C14362">
      <w:pPr>
        <w:spacing w:after="0" w:line="360" w:lineRule="auto"/>
        <w:rPr>
          <w:rFonts w:ascii="Times New Roman" w:hAnsi="Times New Roman" w:cs="Times New Roman"/>
          <w:sz w:val="28"/>
          <w:szCs w:val="28"/>
        </w:rPr>
      </w:pPr>
      <w:r>
        <w:rPr>
          <w:rFonts w:ascii="Times New Roman" w:hAnsi="Times New Roman" w:cs="Times New Roman"/>
          <w:sz w:val="28"/>
          <w:szCs w:val="28"/>
        </w:rPr>
        <w:tab/>
        <w:t>‒ Дизайн макет квитанции</w:t>
      </w:r>
    </w:p>
    <w:p w14:paraId="520A1353" w14:textId="0ED0A2AF" w:rsidR="00C14362" w:rsidRPr="00B4224F" w:rsidRDefault="00C14362" w:rsidP="00C14362">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странице квитанции присутствует информация</w:t>
      </w:r>
      <w:r w:rsidRPr="00B4224F">
        <w:rPr>
          <w:rFonts w:ascii="Times New Roman" w:hAnsi="Times New Roman" w:cs="Times New Roman"/>
          <w:sz w:val="28"/>
          <w:szCs w:val="28"/>
        </w:rPr>
        <w:t>:</w:t>
      </w:r>
    </w:p>
    <w:p w14:paraId="418EF7FA" w14:textId="650907BE" w:rsidR="00C14362" w:rsidRDefault="00C14362" w:rsidP="00C14362">
      <w:pPr>
        <w:pStyle w:val="a8"/>
        <w:numPr>
          <w:ilvl w:val="0"/>
          <w:numId w:val="29"/>
        </w:numPr>
        <w:spacing w:after="0" w:line="360" w:lineRule="auto"/>
        <w:ind w:left="0" w:right="425" w:firstLine="851"/>
        <w:jc w:val="both"/>
        <w:rPr>
          <w:rFonts w:ascii="Times New Roman" w:hAnsi="Times New Roman" w:cs="Times New Roman"/>
          <w:sz w:val="28"/>
          <w:szCs w:val="28"/>
        </w:rPr>
      </w:pPr>
      <w:commentRangeStart w:id="176"/>
      <w:r w:rsidRPr="00B4224F">
        <w:rPr>
          <w:rFonts w:ascii="Times New Roman" w:hAnsi="Times New Roman" w:cs="Times New Roman"/>
          <w:sz w:val="28"/>
          <w:szCs w:val="28"/>
        </w:rPr>
        <w:t xml:space="preserve">о клиенте. </w:t>
      </w:r>
      <w:r>
        <w:rPr>
          <w:rFonts w:ascii="Times New Roman" w:hAnsi="Times New Roman" w:cs="Times New Roman"/>
          <w:sz w:val="28"/>
          <w:szCs w:val="28"/>
        </w:rPr>
        <w:t>Платежный адрес, адрес доставки и полное имя клиента, совершившего заказ</w:t>
      </w:r>
      <w:r w:rsidRPr="00B4224F">
        <w:rPr>
          <w:rFonts w:ascii="Times New Roman" w:hAnsi="Times New Roman" w:cs="Times New Roman"/>
          <w:sz w:val="28"/>
          <w:szCs w:val="28"/>
        </w:rPr>
        <w:t>.</w:t>
      </w:r>
    </w:p>
    <w:p w14:paraId="3AFED552" w14:textId="289F1593" w:rsidR="00C14362" w:rsidRDefault="00C14362" w:rsidP="00C14362">
      <w:pPr>
        <w:pStyle w:val="a8"/>
        <w:numPr>
          <w:ilvl w:val="0"/>
          <w:numId w:val="29"/>
        </w:numPr>
        <w:spacing w:after="0" w:line="360" w:lineRule="auto"/>
        <w:ind w:left="0" w:right="425" w:firstLine="851"/>
        <w:jc w:val="both"/>
        <w:rPr>
          <w:rFonts w:ascii="Times New Roman" w:hAnsi="Times New Roman" w:cs="Times New Roman"/>
          <w:sz w:val="28"/>
          <w:szCs w:val="28"/>
        </w:rPr>
      </w:pPr>
      <w:r w:rsidRPr="00B4224F">
        <w:rPr>
          <w:rFonts w:ascii="Times New Roman" w:hAnsi="Times New Roman" w:cs="Times New Roman"/>
          <w:sz w:val="28"/>
          <w:szCs w:val="28"/>
        </w:rPr>
        <w:t>о интернет</w:t>
      </w:r>
      <w:ins w:id="177" w:author="Alex" w:date="2020-06-11T04:33:00Z">
        <w:r w:rsidR="003343CF">
          <w:rPr>
            <w:rFonts w:ascii="Times New Roman" w:hAnsi="Times New Roman" w:cs="Times New Roman"/>
            <w:sz w:val="28"/>
            <w:szCs w:val="28"/>
          </w:rPr>
          <w:t>-</w:t>
        </w:r>
      </w:ins>
      <w:del w:id="178" w:author="Alex" w:date="2020-06-11T04:33:00Z">
        <w:r w:rsidRPr="00B4224F" w:rsidDel="003343CF">
          <w:rPr>
            <w:rFonts w:ascii="Times New Roman" w:hAnsi="Times New Roman" w:cs="Times New Roman"/>
            <w:sz w:val="28"/>
            <w:szCs w:val="28"/>
          </w:rPr>
          <w:delText xml:space="preserve"> </w:delText>
        </w:r>
      </w:del>
      <w:r w:rsidRPr="00B4224F">
        <w:rPr>
          <w:rFonts w:ascii="Times New Roman" w:hAnsi="Times New Roman" w:cs="Times New Roman"/>
          <w:sz w:val="28"/>
          <w:szCs w:val="28"/>
        </w:rPr>
        <w:t>магазине</w:t>
      </w:r>
      <w:r>
        <w:rPr>
          <w:rFonts w:ascii="Times New Roman" w:hAnsi="Times New Roman" w:cs="Times New Roman"/>
          <w:sz w:val="28"/>
          <w:szCs w:val="28"/>
        </w:rPr>
        <w:t>.</w:t>
      </w:r>
      <w:r w:rsidRPr="00B4224F">
        <w:rPr>
          <w:rFonts w:ascii="Times New Roman" w:hAnsi="Times New Roman" w:cs="Times New Roman"/>
          <w:sz w:val="28"/>
          <w:szCs w:val="28"/>
        </w:rPr>
        <w:t xml:space="preserve"> </w:t>
      </w:r>
      <w:r>
        <w:rPr>
          <w:rFonts w:ascii="Times New Roman" w:hAnsi="Times New Roman" w:cs="Times New Roman"/>
          <w:sz w:val="28"/>
          <w:szCs w:val="28"/>
        </w:rPr>
        <w:t>Наименование магазина</w:t>
      </w:r>
      <w:r w:rsidRPr="00B4224F">
        <w:rPr>
          <w:rFonts w:ascii="Times New Roman" w:hAnsi="Times New Roman" w:cs="Times New Roman"/>
          <w:sz w:val="28"/>
          <w:szCs w:val="28"/>
        </w:rPr>
        <w:t xml:space="preserve">, </w:t>
      </w:r>
      <w:r>
        <w:rPr>
          <w:rFonts w:ascii="Times New Roman" w:hAnsi="Times New Roman" w:cs="Times New Roman"/>
          <w:sz w:val="28"/>
          <w:szCs w:val="28"/>
        </w:rPr>
        <w:t>полный адрес главного офиса</w:t>
      </w:r>
      <w:r w:rsidRPr="00B4224F">
        <w:rPr>
          <w:rFonts w:ascii="Times New Roman" w:hAnsi="Times New Roman" w:cs="Times New Roman"/>
          <w:sz w:val="28"/>
          <w:szCs w:val="28"/>
        </w:rPr>
        <w:t xml:space="preserve">, контактный номер телефона, адрес электронной почты для связи с администрацией, адрес интернет-магазина, регистрационный номер налогоплательщика. </w:t>
      </w:r>
    </w:p>
    <w:p w14:paraId="75D58BB9" w14:textId="4F84FA5A" w:rsidR="00C14362" w:rsidRDefault="00C14362" w:rsidP="00C14362">
      <w:pPr>
        <w:pStyle w:val="a8"/>
        <w:numPr>
          <w:ilvl w:val="0"/>
          <w:numId w:val="29"/>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об оплаченном заказе. Номер заказа, дата и таблица со списком оплаченных покупок</w:t>
      </w:r>
      <w:commentRangeEnd w:id="176"/>
      <w:r w:rsidR="00B4224F">
        <w:rPr>
          <w:rStyle w:val="aa"/>
        </w:rPr>
        <w:commentReference w:id="176"/>
      </w:r>
      <w:r>
        <w:rPr>
          <w:rFonts w:ascii="Times New Roman" w:hAnsi="Times New Roman" w:cs="Times New Roman"/>
          <w:sz w:val="28"/>
          <w:szCs w:val="28"/>
        </w:rPr>
        <w:t>.</w:t>
      </w:r>
    </w:p>
    <w:p w14:paraId="16212987" w14:textId="0AA8AF73" w:rsidR="00C14362" w:rsidRDefault="00C14362" w:rsidP="00C14362">
      <w:pPr>
        <w:spacing w:after="0" w:line="360" w:lineRule="auto"/>
        <w:ind w:right="425" w:firstLine="708"/>
        <w:jc w:val="both"/>
        <w:rPr>
          <w:rFonts w:ascii="Times New Roman" w:hAnsi="Times New Roman" w:cs="Times New Roman"/>
          <w:sz w:val="28"/>
          <w:szCs w:val="28"/>
        </w:rPr>
      </w:pPr>
      <w:r w:rsidRPr="00B4224F">
        <w:rPr>
          <w:rFonts w:ascii="Times New Roman" w:hAnsi="Times New Roman" w:cs="Times New Roman"/>
          <w:sz w:val="28"/>
          <w:szCs w:val="28"/>
        </w:rPr>
        <w:t xml:space="preserve">Также в нижней части квитанции есть кнопка «Печать», позволяющая </w:t>
      </w:r>
      <w:r>
        <w:rPr>
          <w:rFonts w:ascii="Times New Roman" w:hAnsi="Times New Roman" w:cs="Times New Roman"/>
          <w:sz w:val="28"/>
          <w:szCs w:val="28"/>
        </w:rPr>
        <w:t>распечатать данный документ. Дизайн макет квитанции изображен на рисунке 11.</w:t>
      </w:r>
    </w:p>
    <w:p w14:paraId="045F8AB9" w14:textId="77777777" w:rsidR="00C14362" w:rsidRDefault="00C14362">
      <w:pPr>
        <w:rPr>
          <w:rFonts w:ascii="Times New Roman" w:hAnsi="Times New Roman" w:cs="Times New Roman"/>
          <w:sz w:val="28"/>
          <w:szCs w:val="28"/>
        </w:rPr>
      </w:pPr>
      <w:r>
        <w:rPr>
          <w:rFonts w:ascii="Times New Roman" w:hAnsi="Times New Roman" w:cs="Times New Roman"/>
          <w:sz w:val="28"/>
          <w:szCs w:val="28"/>
        </w:rPr>
        <w:br w:type="page"/>
      </w:r>
    </w:p>
    <w:p w14:paraId="54242B94" w14:textId="0B2CC26D" w:rsidR="00C14362" w:rsidRDefault="00C14362" w:rsidP="00C14362">
      <w:pPr>
        <w:spacing w:after="0" w:line="360" w:lineRule="auto"/>
        <w:ind w:right="425"/>
        <w:jc w:val="center"/>
        <w:rPr>
          <w:rFonts w:ascii="Times New Roman" w:hAnsi="Times New Roman" w:cs="Times New Roman"/>
          <w:sz w:val="28"/>
          <w:szCs w:val="28"/>
        </w:rPr>
      </w:pPr>
      <w:r w:rsidRPr="00C14362">
        <w:rPr>
          <w:noProof/>
          <w:lang w:eastAsia="ru-RU"/>
        </w:rPr>
        <w:lastRenderedPageBreak/>
        <w:drawing>
          <wp:inline distT="0" distB="0" distL="0" distR="0" wp14:anchorId="732D7480" wp14:editId="78E423F1">
            <wp:extent cx="5753100" cy="465596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013" cy="4660749"/>
                    </a:xfrm>
                    <a:prstGeom prst="rect">
                      <a:avLst/>
                    </a:prstGeom>
                  </pic:spPr>
                </pic:pic>
              </a:graphicData>
            </a:graphic>
          </wp:inline>
        </w:drawing>
      </w:r>
    </w:p>
    <w:p w14:paraId="4F2B8745" w14:textId="31E08DC3" w:rsidR="00C14362" w:rsidRPr="00C14362" w:rsidRDefault="00C14362" w:rsidP="00B4224F">
      <w:pPr>
        <w:spacing w:after="0" w:line="480" w:lineRule="auto"/>
        <w:ind w:right="425"/>
        <w:jc w:val="center"/>
        <w:rPr>
          <w:rFonts w:ascii="Times New Roman" w:hAnsi="Times New Roman" w:cs="Times New Roman"/>
          <w:sz w:val="28"/>
          <w:szCs w:val="28"/>
        </w:rPr>
      </w:pPr>
      <w:r>
        <w:rPr>
          <w:rFonts w:ascii="Times New Roman" w:hAnsi="Times New Roman" w:cs="Times New Roman"/>
          <w:sz w:val="28"/>
          <w:szCs w:val="28"/>
        </w:rPr>
        <w:t>Рисунок 11 – Дизайн макет квитанции</w:t>
      </w:r>
    </w:p>
    <w:p w14:paraId="36448D27" w14:textId="768E01F0" w:rsidR="002051E3" w:rsidRDefault="00C14362" w:rsidP="00B4224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Дизайн макет страницы возвращения</w:t>
      </w:r>
    </w:p>
    <w:p w14:paraId="40ED48ED" w14:textId="04C852AA" w:rsidR="000F7AB2" w:rsidRPr="00B4224F" w:rsidRDefault="000F7AB2" w:rsidP="00B4224F">
      <w:pPr>
        <w:spacing w:after="0" w:line="360" w:lineRule="auto"/>
        <w:ind w:right="424"/>
        <w:jc w:val="both"/>
        <w:rPr>
          <w:rFonts w:ascii="Times New Roman" w:hAnsi="Times New Roman" w:cs="Times New Roman"/>
          <w:sz w:val="28"/>
          <w:szCs w:val="28"/>
          <w:lang w:val="en-US"/>
        </w:rPr>
      </w:pPr>
      <w:r>
        <w:rPr>
          <w:rFonts w:ascii="Times New Roman" w:hAnsi="Times New Roman" w:cs="Times New Roman"/>
          <w:sz w:val="28"/>
          <w:szCs w:val="28"/>
        </w:rPr>
        <w:tab/>
        <w:t xml:space="preserve">Страница возвращения открывается пользователю после возвращения с веб-сайта </w:t>
      </w:r>
      <w:r>
        <w:rPr>
          <w:rFonts w:ascii="Times New Roman" w:hAnsi="Times New Roman" w:cs="Times New Roman"/>
          <w:sz w:val="28"/>
          <w:szCs w:val="28"/>
          <w:lang w:val="en-US"/>
        </w:rPr>
        <w:t>PayPal</w:t>
      </w:r>
      <w:r>
        <w:rPr>
          <w:rFonts w:ascii="Times New Roman" w:hAnsi="Times New Roman" w:cs="Times New Roman"/>
          <w:sz w:val="28"/>
          <w:szCs w:val="28"/>
        </w:rPr>
        <w:t xml:space="preserve"> (после оплаты). На этой странице отображается сообщение, что заказ был успешно получен и принят в обработку. Также отображается список оплаченных покупок и на какой адрес они будут отправлены после обработки. Дизайн макет страницы возвращения изображен на рисунке 12.</w:t>
      </w:r>
    </w:p>
    <w:p w14:paraId="36445CD5" w14:textId="6FB7A833" w:rsidR="00C14362" w:rsidRDefault="000F7AB2" w:rsidP="00B4224F">
      <w:pPr>
        <w:jc w:val="center"/>
        <w:rPr>
          <w:rFonts w:ascii="Times New Roman" w:hAnsi="Times New Roman" w:cs="Times New Roman"/>
          <w:sz w:val="28"/>
          <w:szCs w:val="28"/>
        </w:rPr>
      </w:pPr>
      <w:r>
        <w:rPr>
          <w:noProof/>
          <w:lang w:eastAsia="ru-RU"/>
        </w:rPr>
        <w:lastRenderedPageBreak/>
        <w:drawing>
          <wp:inline distT="0" distB="0" distL="0" distR="0" wp14:anchorId="73BC9A12" wp14:editId="17801B7A">
            <wp:extent cx="5407637" cy="28194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3670" cy="2822545"/>
                    </a:xfrm>
                    <a:prstGeom prst="rect">
                      <a:avLst/>
                    </a:prstGeom>
                  </pic:spPr>
                </pic:pic>
              </a:graphicData>
            </a:graphic>
          </wp:inline>
        </w:drawing>
      </w:r>
    </w:p>
    <w:p w14:paraId="26A02884" w14:textId="1EC5A1E9" w:rsidR="004A372C" w:rsidRDefault="000F7AB2"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12 – Дизайн макет страницы возвращения</w:t>
      </w:r>
    </w:p>
    <w:p w14:paraId="5DEA1C18" w14:textId="194D9A88" w:rsidR="004A372C" w:rsidRDefault="000F7AB2"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w:t>
      </w:r>
      <w:r w:rsidRPr="00B4224F">
        <w:rPr>
          <w:rFonts w:ascii="Times New Roman" w:hAnsi="Times New Roman" w:cs="Times New Roman"/>
          <w:sz w:val="28"/>
          <w:szCs w:val="28"/>
        </w:rPr>
        <w:t xml:space="preserve"> </w:t>
      </w:r>
      <w:r>
        <w:rPr>
          <w:rFonts w:ascii="Times New Roman" w:hAnsi="Times New Roman" w:cs="Times New Roman"/>
          <w:sz w:val="28"/>
          <w:szCs w:val="28"/>
        </w:rPr>
        <w:t>Дизайн макет страницы авторизации в систему управления содержанием</w:t>
      </w:r>
    </w:p>
    <w:p w14:paraId="512E0276" w14:textId="7460C0D0" w:rsidR="000F7AB2" w:rsidRDefault="000F7AB2" w:rsidP="000F7AB2">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странице авторизации (рисунок 13) администраторов есть всего два поля</w:t>
      </w:r>
      <w:r w:rsidRPr="00B4224F">
        <w:rPr>
          <w:rFonts w:ascii="Times New Roman" w:hAnsi="Times New Roman" w:cs="Times New Roman"/>
          <w:sz w:val="28"/>
          <w:szCs w:val="28"/>
        </w:rPr>
        <w:t>:</w:t>
      </w:r>
      <w:r>
        <w:rPr>
          <w:rFonts w:ascii="Times New Roman" w:hAnsi="Times New Roman" w:cs="Times New Roman"/>
          <w:sz w:val="28"/>
          <w:szCs w:val="28"/>
        </w:rPr>
        <w:t xml:space="preserve"> логин и пароль, и кнопка отправки формы на сервер.</w:t>
      </w:r>
    </w:p>
    <w:p w14:paraId="3ED1F4AF" w14:textId="3CEC42FD" w:rsidR="000F7AB2" w:rsidRDefault="000F7AB2" w:rsidP="00B4224F">
      <w:pPr>
        <w:spacing w:after="0" w:line="360" w:lineRule="auto"/>
        <w:ind w:right="424"/>
        <w:jc w:val="center"/>
        <w:rPr>
          <w:rFonts w:ascii="Times New Roman" w:hAnsi="Times New Roman" w:cs="Times New Roman"/>
          <w:sz w:val="28"/>
          <w:szCs w:val="28"/>
        </w:rPr>
      </w:pPr>
      <w:r w:rsidRPr="000F7AB2">
        <w:rPr>
          <w:noProof/>
          <w:lang w:eastAsia="ru-RU"/>
        </w:rPr>
        <w:drawing>
          <wp:inline distT="0" distB="0" distL="0" distR="0" wp14:anchorId="3E7F1B0A" wp14:editId="4243640B">
            <wp:extent cx="5295900" cy="131985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072" cy="1327872"/>
                    </a:xfrm>
                    <a:prstGeom prst="rect">
                      <a:avLst/>
                    </a:prstGeom>
                  </pic:spPr>
                </pic:pic>
              </a:graphicData>
            </a:graphic>
          </wp:inline>
        </w:drawing>
      </w:r>
    </w:p>
    <w:p w14:paraId="4ED2A5EC" w14:textId="0CC66DB3" w:rsidR="000F7AB2" w:rsidRDefault="000F7AB2" w:rsidP="000F7AB2">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t>Рисунок 13 – Дизайн макет страницы авторизации администраторов</w:t>
      </w:r>
    </w:p>
    <w:p w14:paraId="336B286C" w14:textId="48C5BF4D" w:rsidR="000F7AB2" w:rsidRDefault="00AD11D9" w:rsidP="00AD11D9">
      <w:pPr>
        <w:spacing w:after="0" w:line="360" w:lineRule="auto"/>
        <w:ind w:right="424"/>
        <w:rPr>
          <w:rFonts w:ascii="Times New Roman" w:hAnsi="Times New Roman" w:cs="Times New Roman"/>
          <w:sz w:val="28"/>
          <w:szCs w:val="28"/>
        </w:rPr>
      </w:pPr>
      <w:r w:rsidRPr="00B4224F">
        <w:rPr>
          <w:rFonts w:ascii="Times New Roman" w:hAnsi="Times New Roman" w:cs="Times New Roman"/>
          <w:sz w:val="28"/>
          <w:szCs w:val="28"/>
        </w:rPr>
        <w:tab/>
        <w:t xml:space="preserve">‒ </w:t>
      </w:r>
      <w:r>
        <w:rPr>
          <w:rFonts w:ascii="Times New Roman" w:hAnsi="Times New Roman" w:cs="Times New Roman"/>
          <w:sz w:val="28"/>
          <w:szCs w:val="28"/>
        </w:rPr>
        <w:t>Дизайн макет страницы управления информацией о товарах</w:t>
      </w:r>
    </w:p>
    <w:p w14:paraId="6548C337" w14:textId="6FC34878" w:rsidR="00AD11D9" w:rsidRPr="00AD11D9" w:rsidRDefault="00AD11D9"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странице управления товарами</w:t>
      </w:r>
      <w:r w:rsidR="00A52CED">
        <w:rPr>
          <w:rFonts w:ascii="Times New Roman" w:hAnsi="Times New Roman" w:cs="Times New Roman"/>
          <w:sz w:val="28"/>
          <w:szCs w:val="28"/>
        </w:rPr>
        <w:t xml:space="preserve"> (рисунок 14)</w:t>
      </w:r>
      <w:r>
        <w:rPr>
          <w:rFonts w:ascii="Times New Roman" w:hAnsi="Times New Roman" w:cs="Times New Roman"/>
          <w:sz w:val="28"/>
          <w:szCs w:val="28"/>
        </w:rPr>
        <w:t xml:space="preserve"> присутствует поле ввода, кнопка «Найти» - для поиска товаров в системе по названию или идентификатору. Чтобы добавить новый товар существует кнопка «Добавить новый товар». Список всех товаров представлен в виде таблицы, в которой отображается</w:t>
      </w:r>
      <w:r w:rsidRPr="00B4224F">
        <w:rPr>
          <w:rFonts w:ascii="Times New Roman" w:hAnsi="Times New Roman" w:cs="Times New Roman"/>
          <w:sz w:val="28"/>
          <w:szCs w:val="28"/>
        </w:rPr>
        <w:t>:</w:t>
      </w:r>
      <w:r>
        <w:rPr>
          <w:rFonts w:ascii="Times New Roman" w:hAnsi="Times New Roman" w:cs="Times New Roman"/>
          <w:sz w:val="28"/>
          <w:szCs w:val="28"/>
        </w:rPr>
        <w:t xml:space="preserve"> идентификатор товара, его наименование и кнопка «Удалить» - для удаления товара из системы, кнопка «Изменить» - для редактирования информации о товаре.</w:t>
      </w:r>
    </w:p>
    <w:p w14:paraId="49E026D8" w14:textId="30C015A3" w:rsidR="00AD11D9" w:rsidRDefault="00AD11D9" w:rsidP="00AD11D9">
      <w:pPr>
        <w:spacing w:after="0" w:line="360" w:lineRule="auto"/>
        <w:ind w:right="424"/>
        <w:jc w:val="center"/>
        <w:rPr>
          <w:rFonts w:ascii="Times New Roman" w:hAnsi="Times New Roman" w:cs="Times New Roman"/>
          <w:sz w:val="28"/>
          <w:szCs w:val="28"/>
        </w:rPr>
      </w:pPr>
      <w:r w:rsidRPr="00AD11D9">
        <w:rPr>
          <w:noProof/>
          <w:lang w:eastAsia="ru-RU"/>
        </w:rPr>
        <w:lastRenderedPageBreak/>
        <w:drawing>
          <wp:inline distT="0" distB="0" distL="0" distR="0" wp14:anchorId="451F50CD" wp14:editId="5DB8455C">
            <wp:extent cx="5491889" cy="440809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1034" cy="4423465"/>
                    </a:xfrm>
                    <a:prstGeom prst="rect">
                      <a:avLst/>
                    </a:prstGeom>
                  </pic:spPr>
                </pic:pic>
              </a:graphicData>
            </a:graphic>
          </wp:inline>
        </w:drawing>
      </w:r>
    </w:p>
    <w:p w14:paraId="540AE7D4" w14:textId="711071CD" w:rsidR="00AD11D9" w:rsidRPr="00AD11D9" w:rsidRDefault="00AD11D9" w:rsidP="00B4224F">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t>Рисунок 14 – Дизайн макет страницы управления товарами</w:t>
      </w:r>
    </w:p>
    <w:p w14:paraId="2A43459E" w14:textId="3FDFB692" w:rsidR="00A52CED" w:rsidRDefault="00A52CED" w:rsidP="00A52CED">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179" w:author="Alex" w:date="2020-06-11T04:31:00Z">
        <w:r w:rsidR="00A73082">
          <w:rPr>
            <w:rFonts w:ascii="Times New Roman" w:hAnsi="Times New Roman" w:cs="Times New Roman"/>
            <w:sz w:val="28"/>
            <w:szCs w:val="28"/>
          </w:rPr>
          <w:t xml:space="preserve">‒ </w:t>
        </w:r>
      </w:ins>
      <w:del w:id="180" w:author="Alex" w:date="2020-06-11T03:32: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добавления нового товара</w:t>
      </w:r>
    </w:p>
    <w:p w14:paraId="4B743D4A" w14:textId="2B2974B5" w:rsidR="00A52CED" w:rsidRDefault="00A52CED"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данной странице присутствует выпадающее меню для выбора категории товара и поля ввода</w:t>
      </w:r>
      <w:ins w:id="181" w:author="Alex" w:date="2020-06-11T03:32:00Z">
        <w:r w:rsidR="007542BE" w:rsidRPr="0024252A">
          <w:rPr>
            <w:rFonts w:ascii="Times New Roman" w:hAnsi="Times New Roman" w:cs="Times New Roman"/>
            <w:sz w:val="28"/>
            <w:szCs w:val="28"/>
            <w:rPrChange w:id="182" w:author="Alex" w:date="2020-06-11T03:32:00Z">
              <w:rPr>
                <w:rFonts w:ascii="Times New Roman" w:hAnsi="Times New Roman" w:cs="Times New Roman"/>
                <w:sz w:val="28"/>
                <w:szCs w:val="28"/>
                <w:lang w:val="en-US"/>
              </w:rPr>
            </w:rPrChange>
          </w:rPr>
          <w:t xml:space="preserve">, </w:t>
        </w:r>
        <w:r w:rsidR="007542BE">
          <w:rPr>
            <w:rFonts w:ascii="Times New Roman" w:hAnsi="Times New Roman" w:cs="Times New Roman"/>
            <w:sz w:val="28"/>
            <w:szCs w:val="28"/>
          </w:rPr>
          <w:t>необходимые для заполнения.</w:t>
        </w:r>
      </w:ins>
      <w:del w:id="183" w:author="Alex" w:date="2020-06-11T03:32:00Z">
        <w:r w:rsidDel="007542BE">
          <w:rPr>
            <w:rFonts w:ascii="Times New Roman" w:hAnsi="Times New Roman" w:cs="Times New Roman"/>
            <w:sz w:val="28"/>
            <w:szCs w:val="28"/>
          </w:rPr>
          <w:delText>:</w:delText>
        </w:r>
      </w:del>
    </w:p>
    <w:p w14:paraId="23518FE7" w14:textId="2B499802" w:rsidR="00A52CED" w:rsidDel="007542BE" w:rsidRDefault="00A52CED" w:rsidP="00A52CED">
      <w:pPr>
        <w:pStyle w:val="a8"/>
        <w:numPr>
          <w:ilvl w:val="0"/>
          <w:numId w:val="29"/>
        </w:numPr>
        <w:spacing w:after="0" w:line="360" w:lineRule="auto"/>
        <w:ind w:left="0" w:firstLine="851"/>
        <w:rPr>
          <w:del w:id="184" w:author="Alex" w:date="2020-06-11T03:32:00Z"/>
          <w:rFonts w:ascii="Times New Roman" w:hAnsi="Times New Roman" w:cs="Times New Roman"/>
          <w:sz w:val="28"/>
          <w:szCs w:val="28"/>
        </w:rPr>
      </w:pPr>
      <w:commentRangeStart w:id="185"/>
      <w:del w:id="186" w:author="Alex" w:date="2020-06-11T03:32:00Z">
        <w:r w:rsidDel="007542BE">
          <w:rPr>
            <w:rFonts w:ascii="Times New Roman" w:hAnsi="Times New Roman" w:cs="Times New Roman"/>
            <w:sz w:val="28"/>
            <w:szCs w:val="28"/>
          </w:rPr>
          <w:delText>название товара;</w:delText>
        </w:r>
      </w:del>
    </w:p>
    <w:p w14:paraId="3DAB79AB" w14:textId="17CAE92F" w:rsidR="00A52CED" w:rsidDel="007542BE" w:rsidRDefault="00A52CED" w:rsidP="00A52CED">
      <w:pPr>
        <w:pStyle w:val="a8"/>
        <w:numPr>
          <w:ilvl w:val="0"/>
          <w:numId w:val="29"/>
        </w:numPr>
        <w:spacing w:after="0" w:line="360" w:lineRule="auto"/>
        <w:ind w:left="0" w:firstLine="851"/>
        <w:rPr>
          <w:del w:id="187" w:author="Alex" w:date="2020-06-11T03:32:00Z"/>
          <w:rFonts w:ascii="Times New Roman" w:hAnsi="Times New Roman" w:cs="Times New Roman"/>
          <w:sz w:val="28"/>
          <w:szCs w:val="28"/>
        </w:rPr>
      </w:pPr>
      <w:del w:id="188" w:author="Alex" w:date="2020-06-11T03:32:00Z">
        <w:r w:rsidDel="007542BE">
          <w:rPr>
            <w:rFonts w:ascii="Times New Roman" w:hAnsi="Times New Roman" w:cs="Times New Roman"/>
            <w:sz w:val="28"/>
            <w:szCs w:val="28"/>
          </w:rPr>
          <w:delText>описание;</w:delText>
        </w:r>
      </w:del>
    </w:p>
    <w:p w14:paraId="1FFB67AB" w14:textId="35EB8676" w:rsidR="00A52CED" w:rsidDel="007542BE" w:rsidRDefault="00A52CED" w:rsidP="00A52CED">
      <w:pPr>
        <w:pStyle w:val="a8"/>
        <w:numPr>
          <w:ilvl w:val="0"/>
          <w:numId w:val="29"/>
        </w:numPr>
        <w:spacing w:after="0" w:line="360" w:lineRule="auto"/>
        <w:ind w:left="0" w:firstLine="851"/>
        <w:rPr>
          <w:del w:id="189" w:author="Alex" w:date="2020-06-11T03:32:00Z"/>
          <w:rFonts w:ascii="Times New Roman" w:hAnsi="Times New Roman" w:cs="Times New Roman"/>
          <w:sz w:val="28"/>
          <w:szCs w:val="28"/>
        </w:rPr>
      </w:pPr>
      <w:del w:id="190" w:author="Alex" w:date="2020-06-11T03:32:00Z">
        <w:r w:rsidDel="007542BE">
          <w:rPr>
            <w:rFonts w:ascii="Times New Roman" w:hAnsi="Times New Roman" w:cs="Times New Roman"/>
            <w:sz w:val="28"/>
            <w:szCs w:val="28"/>
          </w:rPr>
          <w:delText>цена;</w:delText>
        </w:r>
      </w:del>
    </w:p>
    <w:p w14:paraId="5E08F66C" w14:textId="2CBA2CEA" w:rsidR="00A52CED" w:rsidDel="007542BE" w:rsidRDefault="00A52CED" w:rsidP="00A52CED">
      <w:pPr>
        <w:pStyle w:val="a8"/>
        <w:numPr>
          <w:ilvl w:val="0"/>
          <w:numId w:val="29"/>
        </w:numPr>
        <w:spacing w:after="0" w:line="360" w:lineRule="auto"/>
        <w:ind w:left="0" w:firstLine="851"/>
        <w:rPr>
          <w:del w:id="191" w:author="Alex" w:date="2020-06-11T03:32:00Z"/>
          <w:rFonts w:ascii="Times New Roman" w:hAnsi="Times New Roman" w:cs="Times New Roman"/>
          <w:sz w:val="28"/>
          <w:szCs w:val="28"/>
        </w:rPr>
      </w:pPr>
      <w:del w:id="192" w:author="Alex" w:date="2020-06-11T03:32:00Z">
        <w:r w:rsidDel="007542BE">
          <w:rPr>
            <w:rFonts w:ascii="Times New Roman" w:hAnsi="Times New Roman" w:cs="Times New Roman"/>
            <w:sz w:val="28"/>
            <w:szCs w:val="28"/>
          </w:rPr>
          <w:delText>вес;</w:delText>
        </w:r>
      </w:del>
    </w:p>
    <w:p w14:paraId="43B7096E" w14:textId="79FD46E7" w:rsidR="00A52CED" w:rsidDel="007542BE" w:rsidRDefault="00A52CED" w:rsidP="00A52CED">
      <w:pPr>
        <w:pStyle w:val="a8"/>
        <w:numPr>
          <w:ilvl w:val="0"/>
          <w:numId w:val="29"/>
        </w:numPr>
        <w:spacing w:after="0" w:line="360" w:lineRule="auto"/>
        <w:ind w:left="0" w:firstLine="851"/>
        <w:rPr>
          <w:del w:id="193" w:author="Alex" w:date="2020-06-11T03:32:00Z"/>
          <w:rFonts w:ascii="Times New Roman" w:hAnsi="Times New Roman" w:cs="Times New Roman"/>
          <w:sz w:val="28"/>
          <w:szCs w:val="28"/>
        </w:rPr>
      </w:pPr>
      <w:del w:id="194" w:author="Alex" w:date="2020-06-11T03:32:00Z">
        <w:r w:rsidDel="007542BE">
          <w:rPr>
            <w:rFonts w:ascii="Times New Roman" w:hAnsi="Times New Roman" w:cs="Times New Roman"/>
            <w:sz w:val="28"/>
            <w:szCs w:val="28"/>
          </w:rPr>
          <w:delText>количество;</w:delText>
        </w:r>
      </w:del>
    </w:p>
    <w:p w14:paraId="0964F10A" w14:textId="5F1E2C93" w:rsidR="00A52CED" w:rsidRPr="00B4224F" w:rsidDel="007542BE" w:rsidRDefault="00A52CED" w:rsidP="00A52CED">
      <w:pPr>
        <w:pStyle w:val="a8"/>
        <w:numPr>
          <w:ilvl w:val="0"/>
          <w:numId w:val="29"/>
        </w:numPr>
        <w:spacing w:after="0" w:line="360" w:lineRule="auto"/>
        <w:ind w:left="0" w:firstLine="851"/>
        <w:rPr>
          <w:del w:id="195" w:author="Alex" w:date="2020-06-11T03:32:00Z"/>
          <w:rFonts w:ascii="Times New Roman" w:hAnsi="Times New Roman" w:cs="Times New Roman"/>
          <w:sz w:val="28"/>
          <w:szCs w:val="28"/>
        </w:rPr>
      </w:pPr>
      <w:del w:id="196" w:author="Alex" w:date="2020-06-11T03:32:00Z">
        <w:r w:rsidDel="007542BE">
          <w:rPr>
            <w:rFonts w:ascii="Times New Roman" w:hAnsi="Times New Roman" w:cs="Times New Roman"/>
            <w:sz w:val="28"/>
            <w:szCs w:val="28"/>
          </w:rPr>
          <w:delText xml:space="preserve">идентификатор </w:delText>
        </w:r>
        <w:r w:rsidDel="007542BE">
          <w:rPr>
            <w:rFonts w:ascii="Times New Roman" w:hAnsi="Times New Roman" w:cs="Times New Roman"/>
            <w:sz w:val="28"/>
            <w:szCs w:val="28"/>
            <w:lang w:val="en-US"/>
          </w:rPr>
          <w:delText>URL;</w:delText>
        </w:r>
      </w:del>
    </w:p>
    <w:p w14:paraId="73D7CBC8" w14:textId="6FA48A8D" w:rsidR="00A52CED" w:rsidDel="007542BE" w:rsidRDefault="00A52CED" w:rsidP="00A52CED">
      <w:pPr>
        <w:pStyle w:val="a8"/>
        <w:numPr>
          <w:ilvl w:val="0"/>
          <w:numId w:val="29"/>
        </w:numPr>
        <w:spacing w:after="0" w:line="360" w:lineRule="auto"/>
        <w:ind w:left="0" w:firstLine="851"/>
        <w:rPr>
          <w:del w:id="197" w:author="Alex" w:date="2020-06-11T03:32:00Z"/>
          <w:rFonts w:ascii="Times New Roman" w:hAnsi="Times New Roman" w:cs="Times New Roman"/>
          <w:sz w:val="28"/>
          <w:szCs w:val="28"/>
        </w:rPr>
      </w:pPr>
      <w:del w:id="198" w:author="Alex" w:date="2020-06-11T03:32:00Z">
        <w:r w:rsidDel="007542BE">
          <w:rPr>
            <w:rFonts w:ascii="Times New Roman" w:hAnsi="Times New Roman" w:cs="Times New Roman"/>
            <w:sz w:val="28"/>
            <w:szCs w:val="28"/>
          </w:rPr>
          <w:delText>мета заголовок;</w:delText>
        </w:r>
      </w:del>
    </w:p>
    <w:p w14:paraId="3C4DA912" w14:textId="1EAC87A9" w:rsidR="00A52CED" w:rsidDel="007542BE" w:rsidRDefault="00A52CED" w:rsidP="00A52CED">
      <w:pPr>
        <w:pStyle w:val="a8"/>
        <w:numPr>
          <w:ilvl w:val="0"/>
          <w:numId w:val="29"/>
        </w:numPr>
        <w:spacing w:after="0" w:line="360" w:lineRule="auto"/>
        <w:ind w:left="0" w:firstLine="851"/>
        <w:rPr>
          <w:del w:id="199" w:author="Alex" w:date="2020-06-11T03:32:00Z"/>
          <w:rFonts w:ascii="Times New Roman" w:hAnsi="Times New Roman" w:cs="Times New Roman"/>
          <w:sz w:val="28"/>
          <w:szCs w:val="28"/>
        </w:rPr>
      </w:pPr>
      <w:del w:id="200" w:author="Alex" w:date="2020-06-11T03:32:00Z">
        <w:r w:rsidDel="007542BE">
          <w:rPr>
            <w:rFonts w:ascii="Times New Roman" w:hAnsi="Times New Roman" w:cs="Times New Roman"/>
            <w:sz w:val="28"/>
            <w:szCs w:val="28"/>
          </w:rPr>
          <w:delText>мета описание;</w:delText>
        </w:r>
      </w:del>
    </w:p>
    <w:p w14:paraId="15BBFC8C" w14:textId="64A67305" w:rsidR="00A52CED" w:rsidDel="007542BE" w:rsidRDefault="00A52CED" w:rsidP="00A52CED">
      <w:pPr>
        <w:pStyle w:val="a8"/>
        <w:numPr>
          <w:ilvl w:val="0"/>
          <w:numId w:val="29"/>
        </w:numPr>
        <w:spacing w:after="0" w:line="360" w:lineRule="auto"/>
        <w:ind w:left="0" w:firstLine="851"/>
        <w:rPr>
          <w:del w:id="201" w:author="Alex" w:date="2020-06-11T03:32:00Z"/>
          <w:rFonts w:ascii="Times New Roman" w:hAnsi="Times New Roman" w:cs="Times New Roman"/>
          <w:sz w:val="28"/>
          <w:szCs w:val="28"/>
        </w:rPr>
      </w:pPr>
      <w:del w:id="202" w:author="Alex" w:date="2020-06-11T03:32:00Z">
        <w:r w:rsidDel="007542BE">
          <w:rPr>
            <w:rFonts w:ascii="Times New Roman" w:hAnsi="Times New Roman" w:cs="Times New Roman"/>
            <w:sz w:val="28"/>
            <w:szCs w:val="28"/>
          </w:rPr>
          <w:delText>мета ключевые слова</w:delText>
        </w:r>
        <w:commentRangeEnd w:id="185"/>
        <w:r w:rsidR="00B4224F" w:rsidDel="007542BE">
          <w:rPr>
            <w:rStyle w:val="aa"/>
          </w:rPr>
          <w:commentReference w:id="185"/>
        </w:r>
        <w:r w:rsidDel="007542BE">
          <w:rPr>
            <w:rFonts w:ascii="Times New Roman" w:hAnsi="Times New Roman" w:cs="Times New Roman"/>
            <w:sz w:val="28"/>
            <w:szCs w:val="28"/>
          </w:rPr>
          <w:delText>.</w:delText>
        </w:r>
      </w:del>
    </w:p>
    <w:p w14:paraId="2C9B5C90" w14:textId="29B3C6CA" w:rsidR="00A52CED" w:rsidRPr="00B4224F" w:rsidRDefault="00A52CED" w:rsidP="00B422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Для загрузки изображения товара существует кнопка «Обзор». Чтобы добавить товар необходимо нажать на кнопку «Добавить». Дизайн макет страницы добавления нового товара представлен на рисунке 15.</w:t>
      </w:r>
    </w:p>
    <w:p w14:paraId="3BF540CC" w14:textId="50954788" w:rsidR="00A52CED" w:rsidRDefault="00A52CED" w:rsidP="00B4224F">
      <w:pPr>
        <w:spacing w:after="0" w:line="360" w:lineRule="auto"/>
        <w:jc w:val="center"/>
        <w:rPr>
          <w:rFonts w:ascii="Times New Roman" w:hAnsi="Times New Roman" w:cs="Times New Roman"/>
          <w:sz w:val="28"/>
          <w:szCs w:val="28"/>
        </w:rPr>
      </w:pPr>
      <w:r w:rsidRPr="00A52CED">
        <w:rPr>
          <w:noProof/>
          <w:lang w:eastAsia="ru-RU"/>
        </w:rPr>
        <w:lastRenderedPageBreak/>
        <w:drawing>
          <wp:inline distT="0" distB="0" distL="0" distR="0" wp14:anchorId="09E616CF" wp14:editId="3D71328A">
            <wp:extent cx="5375152" cy="3619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8967" cy="3622069"/>
                    </a:xfrm>
                    <a:prstGeom prst="rect">
                      <a:avLst/>
                    </a:prstGeom>
                  </pic:spPr>
                </pic:pic>
              </a:graphicData>
            </a:graphic>
          </wp:inline>
        </w:drawing>
      </w:r>
    </w:p>
    <w:p w14:paraId="56C5BE37" w14:textId="03EF4086" w:rsidR="00A52CED" w:rsidRDefault="00A52CED"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15 – Дизайн макет страницы добавления нового товара</w:t>
      </w:r>
    </w:p>
    <w:p w14:paraId="4CFE359E" w14:textId="3996F3F6" w:rsidR="00A52CED" w:rsidRDefault="00A73082" w:rsidP="00A52CED">
      <w:pPr>
        <w:spacing w:after="0" w:line="360" w:lineRule="auto"/>
        <w:ind w:firstLine="708"/>
        <w:rPr>
          <w:rFonts w:ascii="Times New Roman" w:hAnsi="Times New Roman" w:cs="Times New Roman"/>
          <w:sz w:val="28"/>
          <w:szCs w:val="28"/>
        </w:rPr>
      </w:pPr>
      <w:ins w:id="203" w:author="Alex" w:date="2020-06-11T04:31:00Z">
        <w:r>
          <w:rPr>
            <w:rFonts w:ascii="Times New Roman" w:hAnsi="Times New Roman" w:cs="Times New Roman"/>
            <w:sz w:val="28"/>
            <w:szCs w:val="28"/>
          </w:rPr>
          <w:t xml:space="preserve">‒ </w:t>
        </w:r>
      </w:ins>
      <w:del w:id="204" w:author="Alex" w:date="2020-06-11T03:32:00Z">
        <w:r w:rsidR="00A52CED" w:rsidDel="007542BE">
          <w:rPr>
            <w:rFonts w:ascii="Times New Roman" w:hAnsi="Times New Roman" w:cs="Times New Roman"/>
            <w:sz w:val="28"/>
            <w:szCs w:val="28"/>
          </w:rPr>
          <w:delText xml:space="preserve">‒ </w:delText>
        </w:r>
      </w:del>
      <w:r w:rsidR="00A52CED">
        <w:rPr>
          <w:rFonts w:ascii="Times New Roman" w:hAnsi="Times New Roman" w:cs="Times New Roman"/>
          <w:sz w:val="28"/>
          <w:szCs w:val="28"/>
        </w:rPr>
        <w:t>Дизайн макет страницы редактирования информации о товаре</w:t>
      </w:r>
    </w:p>
    <w:p w14:paraId="4B8DFC37" w14:textId="5FCE53A1" w:rsidR="00A52CED" w:rsidRDefault="00A52CED" w:rsidP="00B422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Страница редактирования информации о товаре идентична с страницей добавления нового товара, за исключением некоторых отличий</w:t>
      </w:r>
      <w:r w:rsidRPr="00B4224F">
        <w:rPr>
          <w:rFonts w:ascii="Times New Roman" w:hAnsi="Times New Roman" w:cs="Times New Roman"/>
          <w:sz w:val="28"/>
          <w:szCs w:val="28"/>
        </w:rPr>
        <w:t>:</w:t>
      </w:r>
    </w:p>
    <w:p w14:paraId="096B2E12" w14:textId="1D3B2D54" w:rsidR="00A52CED" w:rsidRDefault="00A52CED" w:rsidP="00B4224F">
      <w:pPr>
        <w:pStyle w:val="a8"/>
        <w:numPr>
          <w:ilvl w:val="0"/>
          <w:numId w:val="29"/>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отличается заголовок страницы;</w:t>
      </w:r>
    </w:p>
    <w:p w14:paraId="0246B3EE" w14:textId="7CFF69DE" w:rsidR="00A52CED" w:rsidRDefault="00A52CED" w:rsidP="00B4224F">
      <w:pPr>
        <w:pStyle w:val="a8"/>
        <w:numPr>
          <w:ilvl w:val="0"/>
          <w:numId w:val="29"/>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все поля и выпадающее меню заполнены на основе данных, записанных в базе данных;</w:t>
      </w:r>
    </w:p>
    <w:p w14:paraId="6D8D638E" w14:textId="16AC0F3A" w:rsidR="00A52CED" w:rsidRDefault="00A52CED" w:rsidP="00B4224F">
      <w:pPr>
        <w:pStyle w:val="a8"/>
        <w:numPr>
          <w:ilvl w:val="0"/>
          <w:numId w:val="29"/>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вместо кнопки «Добавить» есть кнопка «Изменить».</w:t>
      </w:r>
    </w:p>
    <w:p w14:paraId="61D0F3B8" w14:textId="7124F948" w:rsidR="00A52CED" w:rsidRDefault="00A52CED" w:rsidP="00B4224F">
      <w:pPr>
        <w:spacing w:after="0" w:line="360" w:lineRule="auto"/>
        <w:ind w:left="708" w:right="424"/>
        <w:jc w:val="both"/>
        <w:rPr>
          <w:rFonts w:ascii="Times New Roman" w:hAnsi="Times New Roman" w:cs="Times New Roman"/>
          <w:sz w:val="28"/>
          <w:szCs w:val="28"/>
        </w:rPr>
      </w:pPr>
      <w:r>
        <w:rPr>
          <w:rFonts w:ascii="Times New Roman" w:hAnsi="Times New Roman" w:cs="Times New Roman"/>
          <w:sz w:val="28"/>
          <w:szCs w:val="28"/>
        </w:rPr>
        <w:t>Дизайн макет этой страницы отображен на рисунке 16.</w:t>
      </w:r>
    </w:p>
    <w:p w14:paraId="327C2908" w14:textId="76373208" w:rsidR="00A52CED" w:rsidRDefault="00A52CED" w:rsidP="00B4224F">
      <w:pPr>
        <w:spacing w:after="0" w:line="360" w:lineRule="auto"/>
        <w:jc w:val="center"/>
        <w:rPr>
          <w:rFonts w:ascii="Times New Roman" w:hAnsi="Times New Roman" w:cs="Times New Roman"/>
          <w:sz w:val="28"/>
          <w:szCs w:val="28"/>
        </w:rPr>
      </w:pPr>
      <w:r w:rsidRPr="00A52CED">
        <w:rPr>
          <w:noProof/>
          <w:lang w:eastAsia="ru-RU"/>
        </w:rPr>
        <w:lastRenderedPageBreak/>
        <w:drawing>
          <wp:inline distT="0" distB="0" distL="0" distR="0" wp14:anchorId="167013A9" wp14:editId="03B2F6EE">
            <wp:extent cx="5320245" cy="3657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0299" cy="3664512"/>
                    </a:xfrm>
                    <a:prstGeom prst="rect">
                      <a:avLst/>
                    </a:prstGeom>
                  </pic:spPr>
                </pic:pic>
              </a:graphicData>
            </a:graphic>
          </wp:inline>
        </w:drawing>
      </w:r>
    </w:p>
    <w:p w14:paraId="3E87473B" w14:textId="67060642" w:rsidR="00A52CED" w:rsidRPr="00A52CED" w:rsidRDefault="00A52CED"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16 – Дизайн макет страницы редактирования информации о товаре</w:t>
      </w:r>
    </w:p>
    <w:p w14:paraId="6AA6FC0F" w14:textId="522BD515" w:rsidR="00A52CED" w:rsidRDefault="00A52CED"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ins w:id="205" w:author="Alex" w:date="2020-06-11T04:31:00Z">
        <w:r w:rsidR="00A73082">
          <w:rPr>
            <w:rFonts w:ascii="Times New Roman" w:hAnsi="Times New Roman" w:cs="Times New Roman"/>
            <w:sz w:val="28"/>
            <w:szCs w:val="28"/>
          </w:rPr>
          <w:t xml:space="preserve">‒ </w:t>
        </w:r>
      </w:ins>
      <w:r>
        <w:rPr>
          <w:rFonts w:ascii="Times New Roman" w:hAnsi="Times New Roman" w:cs="Times New Roman"/>
          <w:sz w:val="28"/>
          <w:szCs w:val="28"/>
        </w:rPr>
        <w:t xml:space="preserve">Дизайн макет страницы </w:t>
      </w:r>
      <w:r w:rsidR="00797205">
        <w:rPr>
          <w:rFonts w:ascii="Times New Roman" w:hAnsi="Times New Roman" w:cs="Times New Roman"/>
          <w:sz w:val="28"/>
          <w:szCs w:val="28"/>
        </w:rPr>
        <w:t>управления информацией о категориях</w:t>
      </w:r>
    </w:p>
    <w:p w14:paraId="566F1B6A" w14:textId="4F281035" w:rsidR="00797205" w:rsidRDefault="00797205"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Страница управления категориями идентична странице управления товарами за исключением того, что здесь нету поиска. Дизайн макет страницы управления категориями представлен на рисунке 17.</w:t>
      </w:r>
    </w:p>
    <w:p w14:paraId="1E152390" w14:textId="52C27C9D" w:rsidR="00797205" w:rsidRDefault="00797205" w:rsidP="00B4224F">
      <w:pPr>
        <w:spacing w:after="0" w:line="360" w:lineRule="auto"/>
        <w:jc w:val="center"/>
        <w:rPr>
          <w:rFonts w:ascii="Times New Roman" w:hAnsi="Times New Roman" w:cs="Times New Roman"/>
          <w:sz w:val="28"/>
          <w:szCs w:val="28"/>
        </w:rPr>
      </w:pPr>
      <w:r w:rsidRPr="00797205">
        <w:rPr>
          <w:noProof/>
          <w:lang w:eastAsia="ru-RU"/>
        </w:rPr>
        <w:drawing>
          <wp:inline distT="0" distB="0" distL="0" distR="0" wp14:anchorId="10D6ADC9" wp14:editId="5068171E">
            <wp:extent cx="5387347" cy="260032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367" cy="2603231"/>
                    </a:xfrm>
                    <a:prstGeom prst="rect">
                      <a:avLst/>
                    </a:prstGeom>
                  </pic:spPr>
                </pic:pic>
              </a:graphicData>
            </a:graphic>
          </wp:inline>
        </w:drawing>
      </w:r>
    </w:p>
    <w:p w14:paraId="41301047" w14:textId="53A969E1" w:rsidR="00797205" w:rsidRDefault="00797205" w:rsidP="00B422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Дизайн макет страницы управления информацией о категориях</w:t>
      </w:r>
    </w:p>
    <w:p w14:paraId="70972E0C" w14:textId="303F9AB7" w:rsidR="00797205" w:rsidRDefault="00797205" w:rsidP="00A52CED">
      <w:pPr>
        <w:spacing w:after="0" w:line="360" w:lineRule="auto"/>
        <w:rPr>
          <w:rFonts w:ascii="Times New Roman" w:hAnsi="Times New Roman" w:cs="Times New Roman"/>
          <w:sz w:val="28"/>
          <w:szCs w:val="28"/>
        </w:rPr>
      </w:pPr>
    </w:p>
    <w:p w14:paraId="131F3912" w14:textId="77777777" w:rsidR="00797205" w:rsidRDefault="00797205">
      <w:pPr>
        <w:rPr>
          <w:rFonts w:ascii="Times New Roman" w:hAnsi="Times New Roman" w:cs="Times New Roman"/>
          <w:sz w:val="28"/>
          <w:szCs w:val="28"/>
        </w:rPr>
      </w:pPr>
      <w:r>
        <w:rPr>
          <w:rFonts w:ascii="Times New Roman" w:hAnsi="Times New Roman" w:cs="Times New Roman"/>
          <w:sz w:val="28"/>
          <w:szCs w:val="28"/>
        </w:rPr>
        <w:br w:type="page"/>
      </w:r>
    </w:p>
    <w:p w14:paraId="74490487" w14:textId="1BF22794" w:rsidR="00797205" w:rsidRDefault="00797205"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ins w:id="206" w:author="Alex" w:date="2020-06-11T04:31:00Z">
        <w:r w:rsidR="00A73082">
          <w:rPr>
            <w:rFonts w:ascii="Times New Roman" w:hAnsi="Times New Roman" w:cs="Times New Roman"/>
            <w:sz w:val="28"/>
            <w:szCs w:val="28"/>
          </w:rPr>
          <w:t xml:space="preserve">‒ </w:t>
        </w:r>
      </w:ins>
      <w:r>
        <w:rPr>
          <w:rFonts w:ascii="Times New Roman" w:hAnsi="Times New Roman" w:cs="Times New Roman"/>
          <w:sz w:val="28"/>
          <w:szCs w:val="28"/>
        </w:rPr>
        <w:t>Дизайн макет страницы добавления новой категории</w:t>
      </w:r>
    </w:p>
    <w:p w14:paraId="5C218DC7" w14:textId="2F6A946A" w:rsidR="00797205" w:rsidDel="007542BE" w:rsidRDefault="00797205">
      <w:pPr>
        <w:spacing w:after="0" w:line="360" w:lineRule="auto"/>
        <w:ind w:right="424"/>
        <w:jc w:val="both"/>
        <w:rPr>
          <w:del w:id="207" w:author="Alex" w:date="2020-06-11T03:31:00Z"/>
          <w:rFonts w:ascii="Times New Roman" w:hAnsi="Times New Roman" w:cs="Times New Roman"/>
          <w:sz w:val="28"/>
          <w:szCs w:val="28"/>
        </w:rPr>
      </w:pPr>
      <w:r>
        <w:rPr>
          <w:rFonts w:ascii="Times New Roman" w:hAnsi="Times New Roman" w:cs="Times New Roman"/>
          <w:sz w:val="28"/>
          <w:szCs w:val="28"/>
        </w:rPr>
        <w:tab/>
        <w:t>На данной странице (рисунок 18) есть кнопка «Добавить» и пять полей ввода</w:t>
      </w:r>
      <w:ins w:id="208" w:author="Alex" w:date="2020-06-11T03:31:00Z">
        <w:r w:rsidR="007542BE" w:rsidRPr="0024252A">
          <w:rPr>
            <w:rFonts w:ascii="Times New Roman" w:hAnsi="Times New Roman" w:cs="Times New Roman"/>
            <w:sz w:val="28"/>
            <w:szCs w:val="28"/>
            <w:rPrChange w:id="209" w:author="Alex" w:date="2020-06-11T03:31:00Z">
              <w:rPr>
                <w:rFonts w:ascii="Times New Roman" w:hAnsi="Times New Roman" w:cs="Times New Roman"/>
                <w:sz w:val="28"/>
                <w:szCs w:val="28"/>
                <w:lang w:val="en-US"/>
              </w:rPr>
            </w:rPrChange>
          </w:rPr>
          <w:t>.</w:t>
        </w:r>
      </w:ins>
      <w:del w:id="210" w:author="Alex" w:date="2020-06-11T03:31:00Z">
        <w:r w:rsidDel="007542BE">
          <w:rPr>
            <w:rFonts w:ascii="Times New Roman" w:hAnsi="Times New Roman" w:cs="Times New Roman"/>
            <w:sz w:val="28"/>
            <w:szCs w:val="28"/>
          </w:rPr>
          <w:delText>,</w:delText>
        </w:r>
      </w:del>
      <w:ins w:id="211" w:author="Alex" w:date="2020-06-11T03:31:00Z">
        <w:r w:rsidR="007542BE" w:rsidDel="007542BE">
          <w:rPr>
            <w:rFonts w:ascii="Times New Roman" w:hAnsi="Times New Roman" w:cs="Times New Roman"/>
            <w:sz w:val="28"/>
            <w:szCs w:val="28"/>
          </w:rPr>
          <w:t xml:space="preserve"> </w:t>
        </w:r>
      </w:ins>
      <w:del w:id="212" w:author="Alex" w:date="2020-06-11T03:31:00Z">
        <w:r w:rsidDel="007542BE">
          <w:rPr>
            <w:rFonts w:ascii="Times New Roman" w:hAnsi="Times New Roman" w:cs="Times New Roman"/>
            <w:sz w:val="28"/>
            <w:szCs w:val="28"/>
          </w:rPr>
          <w:delText xml:space="preserve"> представленных ниже.</w:delText>
        </w:r>
      </w:del>
    </w:p>
    <w:p w14:paraId="4EE83F64" w14:textId="02E44D9D" w:rsidR="00797205" w:rsidDel="007542BE" w:rsidRDefault="00797205">
      <w:pPr>
        <w:spacing w:after="0" w:line="360" w:lineRule="auto"/>
        <w:ind w:right="424"/>
        <w:jc w:val="both"/>
        <w:rPr>
          <w:del w:id="213" w:author="Alex" w:date="2020-06-11T03:31:00Z"/>
          <w:rFonts w:ascii="Times New Roman" w:hAnsi="Times New Roman" w:cs="Times New Roman"/>
          <w:sz w:val="28"/>
          <w:szCs w:val="28"/>
        </w:rPr>
        <w:pPrChange w:id="214" w:author="Alex" w:date="2020-06-11T03:31:00Z">
          <w:pPr>
            <w:pStyle w:val="a8"/>
            <w:numPr>
              <w:numId w:val="31"/>
            </w:numPr>
            <w:spacing w:after="0" w:line="360" w:lineRule="auto"/>
            <w:ind w:left="0" w:firstLine="851"/>
            <w:jc w:val="both"/>
          </w:pPr>
        </w:pPrChange>
      </w:pPr>
      <w:commentRangeStart w:id="215"/>
      <w:del w:id="216" w:author="Alex" w:date="2020-06-11T03:31:00Z">
        <w:r w:rsidDel="007542BE">
          <w:rPr>
            <w:rFonts w:ascii="Times New Roman" w:hAnsi="Times New Roman" w:cs="Times New Roman"/>
            <w:sz w:val="28"/>
            <w:szCs w:val="28"/>
          </w:rPr>
          <w:delText>название категории;</w:delText>
        </w:r>
      </w:del>
    </w:p>
    <w:p w14:paraId="37FC31AF" w14:textId="125B2AF7" w:rsidR="00797205" w:rsidRPr="00B4224F" w:rsidDel="007542BE" w:rsidRDefault="00797205">
      <w:pPr>
        <w:spacing w:after="0" w:line="360" w:lineRule="auto"/>
        <w:ind w:right="424"/>
        <w:jc w:val="both"/>
        <w:rPr>
          <w:del w:id="217" w:author="Alex" w:date="2020-06-11T03:31:00Z"/>
          <w:rFonts w:ascii="Times New Roman" w:hAnsi="Times New Roman" w:cs="Times New Roman"/>
          <w:sz w:val="28"/>
          <w:szCs w:val="28"/>
        </w:rPr>
        <w:pPrChange w:id="218" w:author="Alex" w:date="2020-06-11T03:31:00Z">
          <w:pPr>
            <w:pStyle w:val="a8"/>
            <w:numPr>
              <w:numId w:val="31"/>
            </w:numPr>
            <w:spacing w:after="0" w:line="360" w:lineRule="auto"/>
            <w:ind w:left="0" w:firstLine="851"/>
            <w:jc w:val="both"/>
          </w:pPr>
        </w:pPrChange>
      </w:pPr>
      <w:del w:id="219" w:author="Alex" w:date="2020-06-11T03:31:00Z">
        <w:r w:rsidDel="007542BE">
          <w:rPr>
            <w:rFonts w:ascii="Times New Roman" w:hAnsi="Times New Roman" w:cs="Times New Roman"/>
            <w:sz w:val="28"/>
            <w:szCs w:val="28"/>
          </w:rPr>
          <w:delText xml:space="preserve">идентификатор </w:delText>
        </w:r>
        <w:r w:rsidDel="007542BE">
          <w:rPr>
            <w:rFonts w:ascii="Times New Roman" w:hAnsi="Times New Roman" w:cs="Times New Roman"/>
            <w:sz w:val="28"/>
            <w:szCs w:val="28"/>
            <w:lang w:val="en-US"/>
          </w:rPr>
          <w:delText>URL</w:delText>
        </w:r>
        <w:r w:rsidRPr="0024252A" w:rsidDel="007542BE">
          <w:rPr>
            <w:rFonts w:ascii="Times New Roman" w:hAnsi="Times New Roman" w:cs="Times New Roman"/>
            <w:sz w:val="28"/>
            <w:szCs w:val="28"/>
            <w:rPrChange w:id="220" w:author="Alex" w:date="2020-06-11T03:31:00Z">
              <w:rPr>
                <w:rFonts w:ascii="Times New Roman" w:hAnsi="Times New Roman" w:cs="Times New Roman"/>
                <w:sz w:val="28"/>
                <w:szCs w:val="28"/>
                <w:lang w:val="en-US"/>
              </w:rPr>
            </w:rPrChange>
          </w:rPr>
          <w:delText>;</w:delText>
        </w:r>
      </w:del>
    </w:p>
    <w:p w14:paraId="0C5EF678" w14:textId="697E5806" w:rsidR="00797205" w:rsidDel="007542BE" w:rsidRDefault="00797205">
      <w:pPr>
        <w:spacing w:after="0" w:line="360" w:lineRule="auto"/>
        <w:ind w:right="424"/>
        <w:jc w:val="both"/>
        <w:rPr>
          <w:del w:id="221" w:author="Alex" w:date="2020-06-11T03:31:00Z"/>
          <w:rFonts w:ascii="Times New Roman" w:hAnsi="Times New Roman" w:cs="Times New Roman"/>
          <w:sz w:val="28"/>
          <w:szCs w:val="28"/>
        </w:rPr>
        <w:pPrChange w:id="222" w:author="Alex" w:date="2020-06-11T03:31:00Z">
          <w:pPr>
            <w:pStyle w:val="a8"/>
            <w:numPr>
              <w:numId w:val="31"/>
            </w:numPr>
            <w:spacing w:after="0" w:line="360" w:lineRule="auto"/>
            <w:ind w:left="0" w:firstLine="851"/>
            <w:jc w:val="both"/>
          </w:pPr>
        </w:pPrChange>
      </w:pPr>
      <w:del w:id="223" w:author="Alex" w:date="2020-06-11T03:31:00Z">
        <w:r w:rsidDel="007542BE">
          <w:rPr>
            <w:rFonts w:ascii="Times New Roman" w:hAnsi="Times New Roman" w:cs="Times New Roman"/>
            <w:sz w:val="28"/>
            <w:szCs w:val="28"/>
          </w:rPr>
          <w:delText>мета заголовок;</w:delText>
        </w:r>
      </w:del>
    </w:p>
    <w:p w14:paraId="0BAD8E70" w14:textId="41AB1075" w:rsidR="00797205" w:rsidDel="007542BE" w:rsidRDefault="00797205">
      <w:pPr>
        <w:spacing w:after="0" w:line="360" w:lineRule="auto"/>
        <w:ind w:right="424"/>
        <w:jc w:val="both"/>
        <w:rPr>
          <w:del w:id="224" w:author="Alex" w:date="2020-06-11T03:31:00Z"/>
          <w:rFonts w:ascii="Times New Roman" w:hAnsi="Times New Roman" w:cs="Times New Roman"/>
          <w:sz w:val="28"/>
          <w:szCs w:val="28"/>
        </w:rPr>
        <w:pPrChange w:id="225" w:author="Alex" w:date="2020-06-11T03:31:00Z">
          <w:pPr>
            <w:pStyle w:val="a8"/>
            <w:numPr>
              <w:numId w:val="31"/>
            </w:numPr>
            <w:spacing w:after="0" w:line="360" w:lineRule="auto"/>
            <w:ind w:left="0" w:firstLine="851"/>
            <w:jc w:val="both"/>
          </w:pPr>
        </w:pPrChange>
      </w:pPr>
      <w:del w:id="226" w:author="Alex" w:date="2020-06-11T03:31:00Z">
        <w:r w:rsidDel="007542BE">
          <w:rPr>
            <w:rFonts w:ascii="Times New Roman" w:hAnsi="Times New Roman" w:cs="Times New Roman"/>
            <w:sz w:val="28"/>
            <w:szCs w:val="28"/>
          </w:rPr>
          <w:delText>мета описание;</w:delText>
        </w:r>
      </w:del>
    </w:p>
    <w:p w14:paraId="1B6E5A70" w14:textId="679A8F81" w:rsidR="00797205" w:rsidRPr="00797205" w:rsidRDefault="00797205">
      <w:pPr>
        <w:spacing w:after="0" w:line="360" w:lineRule="auto"/>
        <w:ind w:right="424"/>
        <w:jc w:val="both"/>
        <w:rPr>
          <w:rFonts w:ascii="Times New Roman" w:hAnsi="Times New Roman" w:cs="Times New Roman"/>
          <w:sz w:val="28"/>
          <w:szCs w:val="28"/>
        </w:rPr>
        <w:pPrChange w:id="227" w:author="Alex" w:date="2020-06-11T03:31:00Z">
          <w:pPr>
            <w:pStyle w:val="a8"/>
            <w:numPr>
              <w:numId w:val="31"/>
            </w:numPr>
            <w:spacing w:after="0" w:line="360" w:lineRule="auto"/>
            <w:ind w:left="0" w:firstLine="851"/>
            <w:jc w:val="both"/>
          </w:pPr>
        </w:pPrChange>
      </w:pPr>
      <w:del w:id="228" w:author="Alex" w:date="2020-06-11T03:31:00Z">
        <w:r w:rsidDel="007542BE">
          <w:rPr>
            <w:rFonts w:ascii="Times New Roman" w:hAnsi="Times New Roman" w:cs="Times New Roman"/>
            <w:sz w:val="28"/>
            <w:szCs w:val="28"/>
          </w:rPr>
          <w:delText>мета ключевые слова.</w:delText>
        </w:r>
        <w:commentRangeEnd w:id="215"/>
        <w:r w:rsidR="00B4224F" w:rsidDel="007542BE">
          <w:rPr>
            <w:rStyle w:val="aa"/>
          </w:rPr>
          <w:commentReference w:id="215"/>
        </w:r>
      </w:del>
    </w:p>
    <w:p w14:paraId="5A090A2F" w14:textId="5C5F1AC3" w:rsidR="00797205" w:rsidRDefault="00797205" w:rsidP="00B4224F">
      <w:pPr>
        <w:spacing w:after="0" w:line="360" w:lineRule="auto"/>
        <w:jc w:val="center"/>
        <w:rPr>
          <w:rFonts w:ascii="Times New Roman" w:hAnsi="Times New Roman" w:cs="Times New Roman"/>
          <w:sz w:val="28"/>
          <w:szCs w:val="28"/>
        </w:rPr>
      </w:pPr>
      <w:r w:rsidRPr="00797205">
        <w:rPr>
          <w:noProof/>
          <w:lang w:eastAsia="ru-RU"/>
        </w:rPr>
        <w:drawing>
          <wp:inline distT="0" distB="0" distL="0" distR="0" wp14:anchorId="3D293C99" wp14:editId="4A07BE42">
            <wp:extent cx="5414554" cy="250166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4337" cy="2520042"/>
                    </a:xfrm>
                    <a:prstGeom prst="rect">
                      <a:avLst/>
                    </a:prstGeom>
                  </pic:spPr>
                </pic:pic>
              </a:graphicData>
            </a:graphic>
          </wp:inline>
        </w:drawing>
      </w:r>
    </w:p>
    <w:p w14:paraId="47929995" w14:textId="26EE9A71" w:rsidR="00797205" w:rsidRDefault="00797205" w:rsidP="0079720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18 – Дизайн макет страницы добавления новой категории</w:t>
      </w:r>
    </w:p>
    <w:p w14:paraId="2AA7B4BF" w14:textId="769A669B" w:rsidR="00797205" w:rsidRDefault="00797205" w:rsidP="00797205">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229" w:author="Alex" w:date="2020-06-11T04:31:00Z">
        <w:r w:rsidR="00A73082">
          <w:rPr>
            <w:rFonts w:ascii="Times New Roman" w:hAnsi="Times New Roman" w:cs="Times New Roman"/>
            <w:sz w:val="28"/>
            <w:szCs w:val="28"/>
          </w:rPr>
          <w:t xml:space="preserve">‒ </w:t>
        </w:r>
      </w:ins>
      <w:del w:id="230" w:author="Alex" w:date="2020-06-11T03:32: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редактирования информации о категориях</w:t>
      </w:r>
    </w:p>
    <w:p w14:paraId="7F714710" w14:textId="5096E650" w:rsidR="00797205" w:rsidRPr="00797205" w:rsidRDefault="00797205">
      <w:pPr>
        <w:spacing w:after="0" w:line="360" w:lineRule="auto"/>
        <w:ind w:right="424"/>
        <w:jc w:val="both"/>
        <w:rPr>
          <w:rFonts w:ascii="Times New Roman" w:hAnsi="Times New Roman" w:cs="Times New Roman"/>
          <w:sz w:val="28"/>
          <w:szCs w:val="28"/>
        </w:rPr>
        <w:pPrChange w:id="231" w:author="Alex" w:date="2020-06-07T23:47:00Z">
          <w:pPr>
            <w:spacing w:after="0" w:line="360" w:lineRule="auto"/>
          </w:pPr>
        </w:pPrChange>
      </w:pPr>
      <w:r>
        <w:rPr>
          <w:rFonts w:ascii="Times New Roman" w:hAnsi="Times New Roman" w:cs="Times New Roman"/>
          <w:sz w:val="28"/>
          <w:szCs w:val="28"/>
        </w:rPr>
        <w:tab/>
        <w:t xml:space="preserve">Данная страница (рисунок 19) содержит в себе все то же самое, что и страница добавления новой категории, отличается только заголовком страницы и кнопкой, позволяющей отправить форму на сервер. </w:t>
      </w:r>
    </w:p>
    <w:p w14:paraId="5309712A" w14:textId="7C6CA762" w:rsidR="00797205" w:rsidRDefault="00797205">
      <w:pPr>
        <w:spacing w:after="0" w:line="360" w:lineRule="auto"/>
        <w:jc w:val="center"/>
        <w:rPr>
          <w:rFonts w:ascii="Times New Roman" w:hAnsi="Times New Roman" w:cs="Times New Roman"/>
          <w:sz w:val="28"/>
          <w:szCs w:val="28"/>
        </w:rPr>
        <w:pPrChange w:id="232" w:author="Alex" w:date="2020-06-07T23:47:00Z">
          <w:pPr>
            <w:spacing w:after="0" w:line="360" w:lineRule="auto"/>
          </w:pPr>
        </w:pPrChange>
      </w:pPr>
      <w:r w:rsidRPr="00797205">
        <w:rPr>
          <w:noProof/>
          <w:lang w:eastAsia="ru-RU"/>
        </w:rPr>
        <w:drawing>
          <wp:inline distT="0" distB="0" distL="0" distR="0" wp14:anchorId="5BE335A1" wp14:editId="082D773E">
            <wp:extent cx="5475298" cy="26138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5695" cy="2633089"/>
                    </a:xfrm>
                    <a:prstGeom prst="rect">
                      <a:avLst/>
                    </a:prstGeom>
                  </pic:spPr>
                </pic:pic>
              </a:graphicData>
            </a:graphic>
          </wp:inline>
        </w:drawing>
      </w:r>
    </w:p>
    <w:p w14:paraId="01006C02" w14:textId="53F695BF" w:rsidR="00797205" w:rsidRDefault="00797205">
      <w:pPr>
        <w:spacing w:after="0" w:line="480" w:lineRule="auto"/>
        <w:jc w:val="center"/>
        <w:rPr>
          <w:rFonts w:ascii="Times New Roman" w:hAnsi="Times New Roman" w:cs="Times New Roman"/>
          <w:sz w:val="28"/>
          <w:szCs w:val="28"/>
        </w:rPr>
        <w:pPrChange w:id="233" w:author="Alex" w:date="2020-06-11T03:31:00Z">
          <w:pPr>
            <w:spacing w:after="0" w:line="360" w:lineRule="auto"/>
            <w:jc w:val="center"/>
          </w:pPr>
        </w:pPrChange>
      </w:pPr>
      <w:r>
        <w:rPr>
          <w:rFonts w:ascii="Times New Roman" w:hAnsi="Times New Roman" w:cs="Times New Roman"/>
          <w:sz w:val="28"/>
          <w:szCs w:val="28"/>
        </w:rPr>
        <w:t>Рисунок 19 – Дизайн макет страницы редактирования информации о категории</w:t>
      </w:r>
    </w:p>
    <w:p w14:paraId="76B4CA1C" w14:textId="1223C793" w:rsidR="00797205" w:rsidRDefault="00C05096"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ins w:id="234" w:author="Alex" w:date="2020-06-11T04:31:00Z">
        <w:r w:rsidR="00A73082">
          <w:rPr>
            <w:rFonts w:ascii="Times New Roman" w:hAnsi="Times New Roman" w:cs="Times New Roman"/>
            <w:sz w:val="28"/>
            <w:szCs w:val="28"/>
          </w:rPr>
          <w:t xml:space="preserve">‒ </w:t>
        </w:r>
      </w:ins>
      <w:r>
        <w:rPr>
          <w:rFonts w:ascii="Times New Roman" w:hAnsi="Times New Roman" w:cs="Times New Roman"/>
          <w:sz w:val="28"/>
          <w:szCs w:val="28"/>
        </w:rPr>
        <w:t>Дизайн макет страницы</w:t>
      </w:r>
      <w:r w:rsidRPr="00B4224F">
        <w:rPr>
          <w:rFonts w:ascii="Times New Roman" w:hAnsi="Times New Roman" w:cs="Times New Roman"/>
          <w:sz w:val="28"/>
          <w:szCs w:val="28"/>
        </w:rPr>
        <w:t xml:space="preserve"> </w:t>
      </w:r>
      <w:r>
        <w:rPr>
          <w:rFonts w:ascii="Times New Roman" w:hAnsi="Times New Roman" w:cs="Times New Roman"/>
          <w:sz w:val="28"/>
          <w:szCs w:val="28"/>
        </w:rPr>
        <w:t>управления заказами</w:t>
      </w:r>
    </w:p>
    <w:p w14:paraId="6E962723" w14:textId="581D3A6B" w:rsidR="00C05096" w:rsidRDefault="00C05096"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На данной странице присутствует поле ввода, кнопка «Найти», позволяющей произвести поиск по идентификатору заказа в системе, а также </w:t>
      </w:r>
      <w:r>
        <w:rPr>
          <w:rFonts w:ascii="Times New Roman" w:hAnsi="Times New Roman" w:cs="Times New Roman"/>
          <w:sz w:val="28"/>
          <w:szCs w:val="28"/>
        </w:rPr>
        <w:lastRenderedPageBreak/>
        <w:t>таблица, в которой отображается информация о заказах и кнопки «Удалить» и «Открыть», меню навигации по страницам. Дизайн макет страницы управления заказами представлен на рисунке 20.</w:t>
      </w:r>
    </w:p>
    <w:p w14:paraId="0C64C210" w14:textId="1474197A" w:rsidR="00C05096" w:rsidRDefault="00C05096" w:rsidP="00B4224F">
      <w:pPr>
        <w:jc w:val="center"/>
        <w:rPr>
          <w:rFonts w:ascii="Times New Roman" w:hAnsi="Times New Roman" w:cs="Times New Roman"/>
          <w:sz w:val="28"/>
          <w:szCs w:val="28"/>
        </w:rPr>
      </w:pPr>
      <w:r w:rsidRPr="00C05096">
        <w:rPr>
          <w:noProof/>
          <w:lang w:eastAsia="ru-RU"/>
        </w:rPr>
        <w:drawing>
          <wp:inline distT="0" distB="0" distL="0" distR="0" wp14:anchorId="7DA8915B" wp14:editId="5833B331">
            <wp:extent cx="5515514" cy="326707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0251" cy="3269881"/>
                    </a:xfrm>
                    <a:prstGeom prst="rect">
                      <a:avLst/>
                    </a:prstGeom>
                  </pic:spPr>
                </pic:pic>
              </a:graphicData>
            </a:graphic>
          </wp:inline>
        </w:drawing>
      </w:r>
    </w:p>
    <w:p w14:paraId="450217FD" w14:textId="036EBFC2" w:rsidR="00C05096" w:rsidRDefault="00C05096"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20 – Дизайн макет страницы управления заказами</w:t>
      </w:r>
    </w:p>
    <w:p w14:paraId="4ABF3145" w14:textId="0ADB8477" w:rsidR="00C05096" w:rsidRDefault="00C05096" w:rsidP="00C05096">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235" w:author="Alex" w:date="2020-06-11T04:31:00Z">
        <w:r w:rsidR="00A73082">
          <w:rPr>
            <w:rFonts w:ascii="Times New Roman" w:hAnsi="Times New Roman" w:cs="Times New Roman"/>
            <w:sz w:val="28"/>
            <w:szCs w:val="28"/>
          </w:rPr>
          <w:t xml:space="preserve">‒ </w:t>
        </w:r>
      </w:ins>
      <w:del w:id="236" w:author="Alex" w:date="2020-06-11T03:32: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редактирования заказа</w:t>
      </w:r>
    </w:p>
    <w:p w14:paraId="6D5678CE" w14:textId="40CD1B14" w:rsidR="00C05096" w:rsidRDefault="00C05096"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странице редактирования заказа в таблице отображается полная информация об выполненном пользователем заказе. Также здесь присутствует выпадающее меню для выбора статуса заказа и поле ввода для возможности добавления примечаний к заказу. Для открытия квитанции заказа существует кнопка «Квитанция», чтобы сохранить изменения есть кнопка «Сохранить» в нижней части страницы. Страница редактирования заказа представлена на рисунке 21.</w:t>
      </w:r>
    </w:p>
    <w:p w14:paraId="1547175C" w14:textId="296FAA55" w:rsidR="00C05096" w:rsidRDefault="00C05096" w:rsidP="00B4224F">
      <w:pPr>
        <w:spacing w:after="0" w:line="360" w:lineRule="auto"/>
        <w:jc w:val="center"/>
        <w:rPr>
          <w:rFonts w:ascii="Times New Roman" w:hAnsi="Times New Roman" w:cs="Times New Roman"/>
          <w:sz w:val="28"/>
          <w:szCs w:val="28"/>
        </w:rPr>
      </w:pPr>
      <w:r w:rsidRPr="00C05096">
        <w:rPr>
          <w:noProof/>
          <w:lang w:eastAsia="ru-RU"/>
        </w:rPr>
        <w:lastRenderedPageBreak/>
        <w:drawing>
          <wp:inline distT="0" distB="0" distL="0" distR="0" wp14:anchorId="1B9B0882" wp14:editId="1DF6958C">
            <wp:extent cx="4429125" cy="370441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612" cy="3728245"/>
                    </a:xfrm>
                    <a:prstGeom prst="rect">
                      <a:avLst/>
                    </a:prstGeom>
                  </pic:spPr>
                </pic:pic>
              </a:graphicData>
            </a:graphic>
          </wp:inline>
        </w:drawing>
      </w:r>
    </w:p>
    <w:p w14:paraId="3BE63786" w14:textId="19A018FA" w:rsidR="00C05096" w:rsidRDefault="00C05096" w:rsidP="00C05096">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21 – Дизайн макет страницы редактирования заказа</w:t>
      </w:r>
    </w:p>
    <w:p w14:paraId="2DEADE07" w14:textId="3E760567" w:rsidR="00C05096" w:rsidRDefault="00C05096" w:rsidP="00C05096">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237" w:author="Alex" w:date="2020-06-11T04:31:00Z">
        <w:r w:rsidR="00A73082">
          <w:rPr>
            <w:rFonts w:ascii="Times New Roman" w:hAnsi="Times New Roman" w:cs="Times New Roman"/>
            <w:sz w:val="28"/>
            <w:szCs w:val="28"/>
          </w:rPr>
          <w:t xml:space="preserve">‒ </w:t>
        </w:r>
      </w:ins>
      <w:r>
        <w:rPr>
          <w:rFonts w:ascii="Times New Roman" w:hAnsi="Times New Roman" w:cs="Times New Roman"/>
          <w:sz w:val="28"/>
          <w:szCs w:val="28"/>
        </w:rPr>
        <w:t>Дизайн макет страницы управления пользователями</w:t>
      </w:r>
    </w:p>
    <w:p w14:paraId="7AD432E8" w14:textId="161142F1" w:rsidR="00C05096" w:rsidRDefault="00C05096"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данной странице (рисунок 22) присутствует поле ввода, кнопка «Найти» для осуществления поиска пользователей по их имени или адресу электронной почты. Сам список представлен в виде таблицы, содержащей в себе полное имя, адрес электронной почты и кнопки «Удалить» и «Изменить».</w:t>
      </w:r>
    </w:p>
    <w:p w14:paraId="11E2076D" w14:textId="7715FF8C" w:rsidR="00C05096" w:rsidRDefault="00C05096" w:rsidP="00B4224F">
      <w:pPr>
        <w:spacing w:after="0" w:line="360" w:lineRule="auto"/>
        <w:jc w:val="center"/>
        <w:rPr>
          <w:rFonts w:ascii="Times New Roman" w:hAnsi="Times New Roman" w:cs="Times New Roman"/>
          <w:sz w:val="28"/>
          <w:szCs w:val="28"/>
        </w:rPr>
      </w:pPr>
      <w:r w:rsidRPr="00C05096">
        <w:rPr>
          <w:noProof/>
          <w:lang w:eastAsia="ru-RU"/>
        </w:rPr>
        <w:drawing>
          <wp:inline distT="0" distB="0" distL="0" distR="0" wp14:anchorId="1DB610D8" wp14:editId="79A80F26">
            <wp:extent cx="5076478" cy="2717321"/>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7547" cy="2739304"/>
                    </a:xfrm>
                    <a:prstGeom prst="rect">
                      <a:avLst/>
                    </a:prstGeom>
                  </pic:spPr>
                </pic:pic>
              </a:graphicData>
            </a:graphic>
          </wp:inline>
        </w:drawing>
      </w:r>
    </w:p>
    <w:p w14:paraId="21F9A21C" w14:textId="73210657" w:rsidR="00C05096" w:rsidRPr="00C05096" w:rsidRDefault="00C05096"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22 – Дизайн макет страницы управления пользователями</w:t>
      </w:r>
    </w:p>
    <w:p w14:paraId="4D86AB8B" w14:textId="0F3D96C4" w:rsidR="00C05096" w:rsidRDefault="00C05096"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w:t>
      </w:r>
      <w:ins w:id="238" w:author="Alex" w:date="2020-06-11T04:31:00Z">
        <w:r w:rsidR="00A73082">
          <w:rPr>
            <w:rFonts w:ascii="Times New Roman" w:hAnsi="Times New Roman" w:cs="Times New Roman"/>
            <w:sz w:val="28"/>
            <w:szCs w:val="28"/>
          </w:rPr>
          <w:t xml:space="preserve">‒ </w:t>
        </w:r>
      </w:ins>
      <w:r>
        <w:rPr>
          <w:rFonts w:ascii="Times New Roman" w:hAnsi="Times New Roman" w:cs="Times New Roman"/>
          <w:sz w:val="28"/>
          <w:szCs w:val="28"/>
        </w:rPr>
        <w:t>Дизайн макет страницы редактирования информации о пользователе</w:t>
      </w:r>
    </w:p>
    <w:p w14:paraId="21F17A19" w14:textId="74927D9F" w:rsidR="00C05096" w:rsidRDefault="00C05096"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На странице редактирования информации о пользователе есть поля для редактирования </w:t>
      </w:r>
      <w:r w:rsidR="00236555">
        <w:rPr>
          <w:rFonts w:ascii="Times New Roman" w:hAnsi="Times New Roman" w:cs="Times New Roman"/>
          <w:sz w:val="28"/>
          <w:szCs w:val="28"/>
        </w:rPr>
        <w:t>личной информации, такой как</w:t>
      </w:r>
      <w:r w:rsidR="00236555" w:rsidRPr="00B4224F">
        <w:rPr>
          <w:rFonts w:ascii="Times New Roman" w:hAnsi="Times New Roman" w:cs="Times New Roman"/>
          <w:sz w:val="28"/>
          <w:szCs w:val="28"/>
        </w:rPr>
        <w:t>:</w:t>
      </w:r>
    </w:p>
    <w:p w14:paraId="32EA291C" w14:textId="1E00A358" w:rsidR="00236555" w:rsidRDefault="00236555" w:rsidP="00B4224F">
      <w:pPr>
        <w:pStyle w:val="a8"/>
        <w:numPr>
          <w:ilvl w:val="0"/>
          <w:numId w:val="31"/>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имя;</w:t>
      </w:r>
    </w:p>
    <w:p w14:paraId="19872C35" w14:textId="5FD89B31" w:rsidR="00236555" w:rsidRDefault="00236555" w:rsidP="00B4224F">
      <w:pPr>
        <w:pStyle w:val="a8"/>
        <w:numPr>
          <w:ilvl w:val="0"/>
          <w:numId w:val="31"/>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фамилия;</w:t>
      </w:r>
    </w:p>
    <w:p w14:paraId="3ECD5002" w14:textId="464378D5" w:rsidR="00236555" w:rsidRDefault="00236555" w:rsidP="00B4224F">
      <w:pPr>
        <w:pStyle w:val="a8"/>
        <w:numPr>
          <w:ilvl w:val="0"/>
          <w:numId w:val="31"/>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адрес электронной почты.</w:t>
      </w:r>
    </w:p>
    <w:p w14:paraId="257F684F" w14:textId="455DF8A3" w:rsidR="00236555" w:rsidRDefault="00236555" w:rsidP="00236555">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И две пары полей для двух типов адреса</w:t>
      </w:r>
      <w:r w:rsidRPr="00B4224F">
        <w:rPr>
          <w:rFonts w:ascii="Times New Roman" w:hAnsi="Times New Roman" w:cs="Times New Roman"/>
          <w:sz w:val="28"/>
          <w:szCs w:val="28"/>
        </w:rPr>
        <w:t xml:space="preserve"> </w:t>
      </w:r>
      <w:r>
        <w:rPr>
          <w:rFonts w:ascii="Times New Roman" w:hAnsi="Times New Roman" w:cs="Times New Roman"/>
          <w:sz w:val="28"/>
          <w:szCs w:val="28"/>
        </w:rPr>
        <w:t>–</w:t>
      </w:r>
      <w:r w:rsidRPr="00B4224F">
        <w:rPr>
          <w:rFonts w:ascii="Times New Roman" w:hAnsi="Times New Roman" w:cs="Times New Roman"/>
          <w:sz w:val="28"/>
          <w:szCs w:val="28"/>
        </w:rPr>
        <w:t xml:space="preserve"> </w:t>
      </w:r>
      <w:r>
        <w:rPr>
          <w:rFonts w:ascii="Times New Roman" w:hAnsi="Times New Roman" w:cs="Times New Roman"/>
          <w:sz w:val="28"/>
          <w:szCs w:val="28"/>
        </w:rPr>
        <w:t>платежного адреса и адреса доставки</w:t>
      </w:r>
      <w:r w:rsidRPr="00B4224F">
        <w:rPr>
          <w:rFonts w:ascii="Times New Roman" w:hAnsi="Times New Roman" w:cs="Times New Roman"/>
          <w:sz w:val="28"/>
          <w:szCs w:val="28"/>
        </w:rPr>
        <w:t>:</w:t>
      </w:r>
    </w:p>
    <w:p w14:paraId="41185085" w14:textId="7B06E259"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адрес;</w:t>
      </w:r>
    </w:p>
    <w:p w14:paraId="52266F56" w14:textId="214E158D"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дополнительный адрес;</w:t>
      </w:r>
    </w:p>
    <w:p w14:paraId="4B9D8595" w14:textId="64F0620B"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страна;</w:t>
      </w:r>
    </w:p>
    <w:p w14:paraId="74EE2A04" w14:textId="0C64EABD"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город;</w:t>
      </w:r>
    </w:p>
    <w:p w14:paraId="168E12EE" w14:textId="7751F197"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область;</w:t>
      </w:r>
    </w:p>
    <w:p w14:paraId="1DAE2DFC" w14:textId="16CFA699" w:rsidR="00236555" w:rsidRDefault="00236555" w:rsidP="00236555">
      <w:pPr>
        <w:pStyle w:val="a8"/>
        <w:numPr>
          <w:ilvl w:val="0"/>
          <w:numId w:val="31"/>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почтовый индекс.</w:t>
      </w:r>
    </w:p>
    <w:p w14:paraId="3736F068" w14:textId="6BFBC751" w:rsidR="00236555" w:rsidRPr="00236555" w:rsidRDefault="00236555" w:rsidP="00B4224F">
      <w:pPr>
        <w:spacing w:after="0" w:line="360" w:lineRule="auto"/>
        <w:ind w:left="708" w:right="425"/>
        <w:jc w:val="both"/>
        <w:rPr>
          <w:rFonts w:ascii="Times New Roman" w:hAnsi="Times New Roman" w:cs="Times New Roman"/>
          <w:sz w:val="28"/>
          <w:szCs w:val="28"/>
        </w:rPr>
      </w:pPr>
      <w:r>
        <w:rPr>
          <w:rFonts w:ascii="Times New Roman" w:hAnsi="Times New Roman" w:cs="Times New Roman"/>
          <w:sz w:val="28"/>
          <w:szCs w:val="28"/>
        </w:rPr>
        <w:t>Дизайн макет данной страницы изображен на рисунке 23.</w:t>
      </w:r>
    </w:p>
    <w:p w14:paraId="4DD74FFE" w14:textId="1F5E5513" w:rsidR="00236555" w:rsidRDefault="00C05096" w:rsidP="00B4224F">
      <w:pPr>
        <w:jc w:val="center"/>
      </w:pPr>
      <w:r w:rsidRPr="00C05096">
        <w:rPr>
          <w:noProof/>
          <w:lang w:eastAsia="ru-RU"/>
        </w:rPr>
        <w:drawing>
          <wp:inline distT="0" distB="0" distL="0" distR="0" wp14:anchorId="06588CA8" wp14:editId="08C59FDC">
            <wp:extent cx="5409294" cy="3519577"/>
            <wp:effectExtent l="0" t="0" r="127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3898" cy="3529079"/>
                    </a:xfrm>
                    <a:prstGeom prst="rect">
                      <a:avLst/>
                    </a:prstGeom>
                  </pic:spPr>
                </pic:pic>
              </a:graphicData>
            </a:graphic>
          </wp:inline>
        </w:drawing>
      </w:r>
    </w:p>
    <w:p w14:paraId="35DBB31A" w14:textId="728EEDFA" w:rsidR="00797205" w:rsidRPr="00236555" w:rsidRDefault="00236555" w:rsidP="00B4224F">
      <w:pPr>
        <w:spacing w:after="0" w:line="360" w:lineRule="auto"/>
        <w:jc w:val="center"/>
        <w:rPr>
          <w:rFonts w:ascii="Times New Roman" w:hAnsi="Times New Roman" w:cs="Times New Roman"/>
          <w:sz w:val="28"/>
          <w:szCs w:val="28"/>
        </w:rPr>
      </w:pPr>
      <w:r w:rsidRPr="00B4224F">
        <w:rPr>
          <w:rFonts w:ascii="Times New Roman" w:hAnsi="Times New Roman" w:cs="Times New Roman"/>
          <w:sz w:val="28"/>
          <w:szCs w:val="28"/>
        </w:rPr>
        <w:t>Рисунок 23 – Дизайн макет страницы редактирования информации о пользователе</w:t>
      </w:r>
      <w:r w:rsidR="00797205" w:rsidRPr="00236555">
        <w:rPr>
          <w:rFonts w:ascii="Times New Roman" w:hAnsi="Times New Roman" w:cs="Times New Roman"/>
          <w:sz w:val="28"/>
          <w:szCs w:val="28"/>
        </w:rPr>
        <w:br w:type="page"/>
      </w:r>
    </w:p>
    <w:p w14:paraId="311028B6" w14:textId="125967B2" w:rsidR="00797205" w:rsidRDefault="00236555"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ins w:id="239" w:author="Alex" w:date="2020-06-11T04:32:00Z">
        <w:r w:rsidR="00A73082">
          <w:rPr>
            <w:rFonts w:ascii="Times New Roman" w:hAnsi="Times New Roman" w:cs="Times New Roman"/>
            <w:sz w:val="28"/>
            <w:szCs w:val="28"/>
          </w:rPr>
          <w:t xml:space="preserve">‒ </w:t>
        </w:r>
      </w:ins>
      <w:r>
        <w:rPr>
          <w:rFonts w:ascii="Times New Roman" w:hAnsi="Times New Roman" w:cs="Times New Roman"/>
          <w:sz w:val="28"/>
          <w:szCs w:val="28"/>
        </w:rPr>
        <w:t>Дизайн макета страницы редактирования бизнес-профиля</w:t>
      </w:r>
    </w:p>
    <w:p w14:paraId="45FF5A8C" w14:textId="73D3E1F9" w:rsidR="00236555" w:rsidRDefault="00236555"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данной странице</w:t>
      </w:r>
      <w:r w:rsidR="00E174F4" w:rsidRPr="00B4224F">
        <w:rPr>
          <w:rFonts w:ascii="Times New Roman" w:hAnsi="Times New Roman" w:cs="Times New Roman"/>
          <w:sz w:val="28"/>
          <w:szCs w:val="28"/>
        </w:rPr>
        <w:t xml:space="preserve"> (</w:t>
      </w:r>
      <w:r w:rsidR="00E174F4">
        <w:rPr>
          <w:rFonts w:ascii="Times New Roman" w:hAnsi="Times New Roman" w:cs="Times New Roman"/>
          <w:sz w:val="28"/>
          <w:szCs w:val="28"/>
        </w:rPr>
        <w:t>рисунок 24)</w:t>
      </w:r>
      <w:r>
        <w:rPr>
          <w:rFonts w:ascii="Times New Roman" w:hAnsi="Times New Roman" w:cs="Times New Roman"/>
          <w:sz w:val="28"/>
          <w:szCs w:val="28"/>
        </w:rPr>
        <w:t xml:space="preserve"> располагается выпадающее меню для выбора страны, в которой работает интернет-магазин, кнопка «Сохранить» для сохранения изменений и поля для ввода</w:t>
      </w:r>
      <w:ins w:id="240" w:author="Alex" w:date="2020-06-11T03:33:00Z">
        <w:r w:rsidR="007542BE">
          <w:rPr>
            <w:rFonts w:ascii="Times New Roman" w:hAnsi="Times New Roman" w:cs="Times New Roman"/>
            <w:sz w:val="28"/>
            <w:szCs w:val="28"/>
          </w:rPr>
          <w:t>.</w:t>
        </w:r>
      </w:ins>
      <w:del w:id="241" w:author="Alex" w:date="2020-06-11T03:33:00Z">
        <w:r w:rsidRPr="00B4224F" w:rsidDel="007542BE">
          <w:rPr>
            <w:rFonts w:ascii="Times New Roman" w:hAnsi="Times New Roman" w:cs="Times New Roman"/>
            <w:sz w:val="28"/>
            <w:szCs w:val="28"/>
          </w:rPr>
          <w:delText>:</w:delText>
        </w:r>
      </w:del>
    </w:p>
    <w:p w14:paraId="239E37BA" w14:textId="6E385F2E" w:rsidR="00236555" w:rsidDel="007542BE" w:rsidRDefault="00236555" w:rsidP="00B4224F">
      <w:pPr>
        <w:pStyle w:val="a8"/>
        <w:numPr>
          <w:ilvl w:val="0"/>
          <w:numId w:val="32"/>
        </w:numPr>
        <w:spacing w:after="0" w:line="360" w:lineRule="auto"/>
        <w:ind w:left="0" w:firstLine="851"/>
        <w:jc w:val="both"/>
        <w:rPr>
          <w:del w:id="242" w:author="Alex" w:date="2020-06-11T03:33:00Z"/>
          <w:rFonts w:ascii="Times New Roman" w:hAnsi="Times New Roman" w:cs="Times New Roman"/>
          <w:sz w:val="28"/>
          <w:szCs w:val="28"/>
        </w:rPr>
      </w:pPr>
      <w:commentRangeStart w:id="243"/>
      <w:del w:id="244" w:author="Alex" w:date="2020-06-11T03:33:00Z">
        <w:r w:rsidDel="007542BE">
          <w:rPr>
            <w:rFonts w:ascii="Times New Roman" w:hAnsi="Times New Roman" w:cs="Times New Roman"/>
            <w:sz w:val="28"/>
            <w:szCs w:val="28"/>
          </w:rPr>
          <w:delText>имени компании;</w:delText>
        </w:r>
      </w:del>
    </w:p>
    <w:p w14:paraId="2814B59B" w14:textId="6A23C1BE" w:rsidR="00236555" w:rsidDel="007542BE" w:rsidRDefault="00236555" w:rsidP="00B4224F">
      <w:pPr>
        <w:pStyle w:val="a8"/>
        <w:numPr>
          <w:ilvl w:val="0"/>
          <w:numId w:val="32"/>
        </w:numPr>
        <w:spacing w:after="0" w:line="360" w:lineRule="auto"/>
        <w:ind w:left="0" w:firstLine="851"/>
        <w:jc w:val="both"/>
        <w:rPr>
          <w:del w:id="245" w:author="Alex" w:date="2020-06-11T03:33:00Z"/>
          <w:rFonts w:ascii="Times New Roman" w:hAnsi="Times New Roman" w:cs="Times New Roman"/>
          <w:sz w:val="28"/>
          <w:szCs w:val="28"/>
        </w:rPr>
      </w:pPr>
      <w:del w:id="246" w:author="Alex" w:date="2020-06-11T03:33:00Z">
        <w:r w:rsidDel="007542BE">
          <w:rPr>
            <w:rFonts w:ascii="Times New Roman" w:hAnsi="Times New Roman" w:cs="Times New Roman"/>
            <w:sz w:val="28"/>
            <w:szCs w:val="28"/>
          </w:rPr>
          <w:delText>адреса главного офиса;</w:delText>
        </w:r>
      </w:del>
    </w:p>
    <w:p w14:paraId="70FC7554" w14:textId="57F48B8C" w:rsidR="00236555" w:rsidDel="007542BE" w:rsidRDefault="00236555" w:rsidP="00B4224F">
      <w:pPr>
        <w:pStyle w:val="a8"/>
        <w:numPr>
          <w:ilvl w:val="0"/>
          <w:numId w:val="32"/>
        </w:numPr>
        <w:spacing w:after="0" w:line="360" w:lineRule="auto"/>
        <w:ind w:left="0" w:firstLine="851"/>
        <w:jc w:val="both"/>
        <w:rPr>
          <w:del w:id="247" w:author="Alex" w:date="2020-06-11T03:33:00Z"/>
          <w:rFonts w:ascii="Times New Roman" w:hAnsi="Times New Roman" w:cs="Times New Roman"/>
          <w:sz w:val="28"/>
          <w:szCs w:val="28"/>
        </w:rPr>
      </w:pPr>
      <w:del w:id="248" w:author="Alex" w:date="2020-06-11T03:33:00Z">
        <w:r w:rsidDel="007542BE">
          <w:rPr>
            <w:rFonts w:ascii="Times New Roman" w:hAnsi="Times New Roman" w:cs="Times New Roman"/>
            <w:sz w:val="28"/>
            <w:szCs w:val="28"/>
          </w:rPr>
          <w:delText>контактного номера телефона;</w:delText>
        </w:r>
      </w:del>
    </w:p>
    <w:p w14:paraId="45689BC8" w14:textId="4DAEA77D" w:rsidR="00236555" w:rsidDel="007542BE" w:rsidRDefault="00236555" w:rsidP="00B4224F">
      <w:pPr>
        <w:pStyle w:val="a8"/>
        <w:numPr>
          <w:ilvl w:val="0"/>
          <w:numId w:val="32"/>
        </w:numPr>
        <w:spacing w:after="0" w:line="360" w:lineRule="auto"/>
        <w:ind w:left="0" w:firstLine="851"/>
        <w:jc w:val="both"/>
        <w:rPr>
          <w:del w:id="249" w:author="Alex" w:date="2020-06-11T03:33:00Z"/>
          <w:rFonts w:ascii="Times New Roman" w:hAnsi="Times New Roman" w:cs="Times New Roman"/>
          <w:sz w:val="28"/>
          <w:szCs w:val="28"/>
        </w:rPr>
      </w:pPr>
      <w:del w:id="250" w:author="Alex" w:date="2020-06-11T03:33:00Z">
        <w:r w:rsidDel="007542BE">
          <w:rPr>
            <w:rFonts w:ascii="Times New Roman" w:hAnsi="Times New Roman" w:cs="Times New Roman"/>
            <w:sz w:val="28"/>
            <w:szCs w:val="28"/>
          </w:rPr>
          <w:delText>адреса электронной почты;</w:delText>
        </w:r>
      </w:del>
    </w:p>
    <w:p w14:paraId="3BF779FD" w14:textId="58CB3827" w:rsidR="00236555" w:rsidDel="007542BE" w:rsidRDefault="00236555" w:rsidP="00B4224F">
      <w:pPr>
        <w:pStyle w:val="a8"/>
        <w:numPr>
          <w:ilvl w:val="0"/>
          <w:numId w:val="32"/>
        </w:numPr>
        <w:spacing w:after="0" w:line="360" w:lineRule="auto"/>
        <w:ind w:left="0" w:firstLine="851"/>
        <w:jc w:val="both"/>
        <w:rPr>
          <w:del w:id="251" w:author="Alex" w:date="2020-06-11T03:33:00Z"/>
          <w:rFonts w:ascii="Times New Roman" w:hAnsi="Times New Roman" w:cs="Times New Roman"/>
          <w:sz w:val="28"/>
          <w:szCs w:val="28"/>
        </w:rPr>
      </w:pPr>
      <w:del w:id="252" w:author="Alex" w:date="2020-06-11T03:33:00Z">
        <w:r w:rsidDel="007542BE">
          <w:rPr>
            <w:rFonts w:ascii="Times New Roman" w:hAnsi="Times New Roman" w:cs="Times New Roman"/>
            <w:sz w:val="28"/>
            <w:szCs w:val="28"/>
          </w:rPr>
          <w:delText>адреса интернет-магазина;</w:delText>
        </w:r>
      </w:del>
    </w:p>
    <w:p w14:paraId="6A8604F2" w14:textId="4097CFF9" w:rsidR="00236555" w:rsidDel="007542BE" w:rsidRDefault="00236555" w:rsidP="00B4224F">
      <w:pPr>
        <w:pStyle w:val="a8"/>
        <w:numPr>
          <w:ilvl w:val="0"/>
          <w:numId w:val="32"/>
        </w:numPr>
        <w:spacing w:after="0" w:line="360" w:lineRule="auto"/>
        <w:ind w:left="0" w:firstLine="851"/>
        <w:jc w:val="both"/>
        <w:rPr>
          <w:del w:id="253" w:author="Alex" w:date="2020-06-11T03:33:00Z"/>
          <w:rFonts w:ascii="Times New Roman" w:hAnsi="Times New Roman" w:cs="Times New Roman"/>
          <w:sz w:val="28"/>
          <w:szCs w:val="28"/>
        </w:rPr>
      </w:pPr>
      <w:del w:id="254" w:author="Alex" w:date="2020-06-11T03:33:00Z">
        <w:r w:rsidDel="007542BE">
          <w:rPr>
            <w:rFonts w:ascii="Times New Roman" w:hAnsi="Times New Roman" w:cs="Times New Roman"/>
            <w:sz w:val="28"/>
            <w:szCs w:val="28"/>
          </w:rPr>
          <w:delText>процента НДС;</w:delText>
        </w:r>
      </w:del>
    </w:p>
    <w:p w14:paraId="6B579BCE" w14:textId="7C842031" w:rsidR="00236555" w:rsidRPr="00236555" w:rsidDel="007542BE" w:rsidRDefault="00236555" w:rsidP="00B4224F">
      <w:pPr>
        <w:pStyle w:val="a8"/>
        <w:numPr>
          <w:ilvl w:val="0"/>
          <w:numId w:val="32"/>
        </w:numPr>
        <w:spacing w:after="0" w:line="360" w:lineRule="auto"/>
        <w:ind w:left="0" w:firstLine="851"/>
        <w:jc w:val="both"/>
        <w:rPr>
          <w:del w:id="255" w:author="Alex" w:date="2020-06-11T03:33:00Z"/>
          <w:rFonts w:ascii="Times New Roman" w:hAnsi="Times New Roman" w:cs="Times New Roman"/>
          <w:sz w:val="28"/>
          <w:szCs w:val="28"/>
        </w:rPr>
      </w:pPr>
      <w:del w:id="256" w:author="Alex" w:date="2020-06-11T03:33:00Z">
        <w:r w:rsidDel="007542BE">
          <w:rPr>
            <w:rFonts w:ascii="Times New Roman" w:hAnsi="Times New Roman" w:cs="Times New Roman"/>
            <w:sz w:val="28"/>
            <w:szCs w:val="28"/>
          </w:rPr>
          <w:delText>номера налогоплательщика НДС.</w:delText>
        </w:r>
        <w:commentRangeEnd w:id="243"/>
        <w:r w:rsidR="00B4224F" w:rsidDel="007542BE">
          <w:rPr>
            <w:rStyle w:val="aa"/>
          </w:rPr>
          <w:commentReference w:id="243"/>
        </w:r>
      </w:del>
    </w:p>
    <w:p w14:paraId="10E91DC6" w14:textId="48F32C5D" w:rsidR="00236555" w:rsidRDefault="00236555" w:rsidP="00B4224F">
      <w:pPr>
        <w:spacing w:after="0" w:line="360" w:lineRule="auto"/>
        <w:jc w:val="center"/>
        <w:rPr>
          <w:rFonts w:ascii="Times New Roman" w:hAnsi="Times New Roman" w:cs="Times New Roman"/>
          <w:sz w:val="28"/>
          <w:szCs w:val="28"/>
        </w:rPr>
      </w:pPr>
      <w:r w:rsidRPr="00236555">
        <w:rPr>
          <w:noProof/>
          <w:lang w:eastAsia="ru-RU"/>
        </w:rPr>
        <w:drawing>
          <wp:inline distT="0" distB="0" distL="0" distR="0" wp14:anchorId="2522087E" wp14:editId="475102F4">
            <wp:extent cx="5514943" cy="2622430"/>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1078" cy="2630103"/>
                    </a:xfrm>
                    <a:prstGeom prst="rect">
                      <a:avLst/>
                    </a:prstGeom>
                  </pic:spPr>
                </pic:pic>
              </a:graphicData>
            </a:graphic>
          </wp:inline>
        </w:drawing>
      </w:r>
    </w:p>
    <w:p w14:paraId="33F9C89F" w14:textId="1F27FC45" w:rsidR="00E174F4" w:rsidRDefault="00E174F4" w:rsidP="00E174F4">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24 – Дизайн макет страницы редактирования бизнес-профиля</w:t>
      </w:r>
    </w:p>
    <w:p w14:paraId="5C05B15D" w14:textId="130AF3AF" w:rsidR="00E174F4" w:rsidRDefault="00E174F4" w:rsidP="00E174F4">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257" w:author="Alex" w:date="2020-06-11T04:32:00Z">
        <w:r w:rsidR="00A73082">
          <w:rPr>
            <w:rFonts w:ascii="Times New Roman" w:hAnsi="Times New Roman" w:cs="Times New Roman"/>
            <w:sz w:val="28"/>
            <w:szCs w:val="28"/>
          </w:rPr>
          <w:t xml:space="preserve">‒ </w:t>
        </w:r>
      </w:ins>
      <w:del w:id="258" w:author="Alex" w:date="2020-06-11T03:33: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управления параметрами доставки</w:t>
      </w:r>
    </w:p>
    <w:p w14:paraId="7A8DFF82" w14:textId="77777777" w:rsidR="00E174F4" w:rsidRPr="00B4224F" w:rsidRDefault="00E174F4"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Страница управления параметрами доставки содержит в себе</w:t>
      </w:r>
      <w:r w:rsidRPr="00B4224F">
        <w:rPr>
          <w:rFonts w:ascii="Times New Roman" w:hAnsi="Times New Roman" w:cs="Times New Roman"/>
          <w:sz w:val="28"/>
          <w:szCs w:val="28"/>
        </w:rPr>
        <w:t>:</w:t>
      </w:r>
    </w:p>
    <w:p w14:paraId="711EED7E" w14:textId="568FCF97" w:rsidR="00E174F4" w:rsidRDefault="00E174F4" w:rsidP="00B4224F">
      <w:pPr>
        <w:pStyle w:val="a8"/>
        <w:numPr>
          <w:ilvl w:val="0"/>
          <w:numId w:val="32"/>
        </w:numPr>
        <w:spacing w:after="0" w:line="360" w:lineRule="auto"/>
        <w:ind w:left="0" w:right="424" w:firstLine="851"/>
        <w:jc w:val="both"/>
        <w:rPr>
          <w:rFonts w:ascii="Times New Roman" w:hAnsi="Times New Roman" w:cs="Times New Roman"/>
          <w:sz w:val="28"/>
          <w:szCs w:val="28"/>
        </w:rPr>
      </w:pPr>
      <w:r w:rsidRPr="00B4224F">
        <w:rPr>
          <w:rFonts w:ascii="Times New Roman" w:hAnsi="Times New Roman" w:cs="Times New Roman"/>
          <w:sz w:val="28"/>
          <w:szCs w:val="28"/>
        </w:rPr>
        <w:t>поле ввода и кнопку «Добавить», для осуществления добавления ново</w:t>
      </w:r>
      <w:r>
        <w:rPr>
          <w:rFonts w:ascii="Times New Roman" w:hAnsi="Times New Roman" w:cs="Times New Roman"/>
          <w:sz w:val="28"/>
          <w:szCs w:val="28"/>
        </w:rPr>
        <w:t>го типа доставки;</w:t>
      </w:r>
    </w:p>
    <w:p w14:paraId="661BA527" w14:textId="102BBCC9" w:rsidR="00E174F4" w:rsidRDefault="00E174F4" w:rsidP="00E174F4">
      <w:pPr>
        <w:pStyle w:val="a8"/>
        <w:numPr>
          <w:ilvl w:val="0"/>
          <w:numId w:val="32"/>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таблицу, содержащую в себе информацию о локальных и международных типах доставки.</w:t>
      </w:r>
    </w:p>
    <w:p w14:paraId="78F620D1" w14:textId="4E918D61" w:rsidR="00E174F4" w:rsidRDefault="00E174F4" w:rsidP="00E174F4">
      <w:pPr>
        <w:spacing w:after="0" w:line="360" w:lineRule="auto"/>
        <w:ind w:left="708" w:right="424"/>
        <w:jc w:val="both"/>
        <w:rPr>
          <w:rFonts w:ascii="Times New Roman" w:hAnsi="Times New Roman" w:cs="Times New Roman"/>
          <w:sz w:val="28"/>
          <w:szCs w:val="28"/>
        </w:rPr>
      </w:pPr>
      <w:r>
        <w:rPr>
          <w:rFonts w:ascii="Times New Roman" w:hAnsi="Times New Roman" w:cs="Times New Roman"/>
          <w:sz w:val="28"/>
          <w:szCs w:val="28"/>
        </w:rPr>
        <w:t>Также в таблице присутствуют кнопки</w:t>
      </w:r>
      <w:r w:rsidRPr="00B4224F">
        <w:rPr>
          <w:rFonts w:ascii="Times New Roman" w:hAnsi="Times New Roman" w:cs="Times New Roman"/>
          <w:sz w:val="28"/>
          <w:szCs w:val="28"/>
        </w:rPr>
        <w:t>:</w:t>
      </w:r>
    </w:p>
    <w:p w14:paraId="40E994E2" w14:textId="5871CFC9" w:rsidR="00E174F4" w:rsidRDefault="00E174F4" w:rsidP="00E174F4">
      <w:pPr>
        <w:pStyle w:val="a8"/>
        <w:numPr>
          <w:ilvl w:val="0"/>
          <w:numId w:val="33"/>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флага активности текущего типа доставки (Да</w:t>
      </w:r>
      <w:r w:rsidRPr="00B4224F">
        <w:rPr>
          <w:rFonts w:ascii="Times New Roman" w:hAnsi="Times New Roman" w:cs="Times New Roman"/>
          <w:sz w:val="28"/>
          <w:szCs w:val="28"/>
        </w:rPr>
        <w:t>/</w:t>
      </w:r>
      <w:r>
        <w:rPr>
          <w:rFonts w:ascii="Times New Roman" w:hAnsi="Times New Roman" w:cs="Times New Roman"/>
          <w:sz w:val="28"/>
          <w:szCs w:val="28"/>
        </w:rPr>
        <w:t>Нет);</w:t>
      </w:r>
    </w:p>
    <w:p w14:paraId="4BC03FAC" w14:textId="587F7B8D" w:rsidR="00E174F4" w:rsidRDefault="00E174F4" w:rsidP="00E174F4">
      <w:pPr>
        <w:pStyle w:val="a8"/>
        <w:numPr>
          <w:ilvl w:val="0"/>
          <w:numId w:val="33"/>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 xml:space="preserve"> «Клонировать», позволяющая создать копию типа доставки;</w:t>
      </w:r>
    </w:p>
    <w:p w14:paraId="2DB3AE42" w14:textId="213D372D" w:rsidR="00E174F4" w:rsidRDefault="00E174F4" w:rsidP="00E174F4">
      <w:pPr>
        <w:pStyle w:val="a8"/>
        <w:numPr>
          <w:ilvl w:val="0"/>
          <w:numId w:val="33"/>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«Удалить» - для удаления текущего типа доставки.</w:t>
      </w:r>
    </w:p>
    <w:p w14:paraId="447A7511" w14:textId="14D94812" w:rsidR="00E174F4" w:rsidRPr="00B4224F" w:rsidRDefault="00E174F4" w:rsidP="00B4224F">
      <w:pPr>
        <w:spacing w:after="0" w:line="360" w:lineRule="auto"/>
        <w:ind w:left="708" w:right="425"/>
        <w:jc w:val="both"/>
        <w:rPr>
          <w:rFonts w:ascii="Times New Roman" w:hAnsi="Times New Roman" w:cs="Times New Roman"/>
          <w:sz w:val="28"/>
          <w:szCs w:val="28"/>
        </w:rPr>
      </w:pPr>
      <w:r>
        <w:rPr>
          <w:rFonts w:ascii="Times New Roman" w:hAnsi="Times New Roman" w:cs="Times New Roman"/>
          <w:sz w:val="28"/>
          <w:szCs w:val="28"/>
        </w:rPr>
        <w:t>Дизайн макет данной страницы представлен на рисунке 25.</w:t>
      </w:r>
    </w:p>
    <w:p w14:paraId="68F5EDF6" w14:textId="6C1750BF" w:rsidR="00E174F4" w:rsidRDefault="00E174F4" w:rsidP="00B4224F">
      <w:pPr>
        <w:spacing w:after="0" w:line="360" w:lineRule="auto"/>
        <w:jc w:val="center"/>
        <w:rPr>
          <w:rFonts w:ascii="Times New Roman" w:hAnsi="Times New Roman" w:cs="Times New Roman"/>
          <w:sz w:val="28"/>
          <w:szCs w:val="28"/>
        </w:rPr>
      </w:pPr>
      <w:r w:rsidRPr="00E174F4">
        <w:rPr>
          <w:noProof/>
          <w:lang w:eastAsia="ru-RU"/>
        </w:rPr>
        <w:lastRenderedPageBreak/>
        <w:drawing>
          <wp:inline distT="0" distB="0" distL="0" distR="0" wp14:anchorId="36CA2930" wp14:editId="7439D99F">
            <wp:extent cx="5557841" cy="2967487"/>
            <wp:effectExtent l="0" t="0" r="508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2790" cy="2980808"/>
                    </a:xfrm>
                    <a:prstGeom prst="rect">
                      <a:avLst/>
                    </a:prstGeom>
                  </pic:spPr>
                </pic:pic>
              </a:graphicData>
            </a:graphic>
          </wp:inline>
        </w:drawing>
      </w:r>
    </w:p>
    <w:p w14:paraId="55819CEE" w14:textId="7FAC511B" w:rsidR="00E174F4" w:rsidRDefault="00E174F4" w:rsidP="00E174F4">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25 – Дизайн макет страницы управления параметрами доставки</w:t>
      </w:r>
    </w:p>
    <w:p w14:paraId="10B08899" w14:textId="16ED568D" w:rsidR="00E174F4" w:rsidRDefault="00E174F4" w:rsidP="00E174F4">
      <w:pPr>
        <w:spacing w:after="0" w:line="360" w:lineRule="auto"/>
        <w:rPr>
          <w:rFonts w:ascii="Times New Roman" w:hAnsi="Times New Roman" w:cs="Times New Roman"/>
          <w:sz w:val="28"/>
          <w:szCs w:val="28"/>
        </w:rPr>
      </w:pPr>
      <w:r>
        <w:rPr>
          <w:rFonts w:ascii="Times New Roman" w:hAnsi="Times New Roman" w:cs="Times New Roman"/>
          <w:sz w:val="28"/>
          <w:szCs w:val="28"/>
        </w:rPr>
        <w:tab/>
      </w:r>
      <w:ins w:id="259" w:author="Alex" w:date="2020-06-11T04:32:00Z">
        <w:r w:rsidR="00A73082">
          <w:rPr>
            <w:rFonts w:ascii="Times New Roman" w:hAnsi="Times New Roman" w:cs="Times New Roman"/>
            <w:sz w:val="28"/>
            <w:szCs w:val="28"/>
          </w:rPr>
          <w:t xml:space="preserve">‒ </w:t>
        </w:r>
      </w:ins>
      <w:del w:id="260" w:author="Alex" w:date="2020-06-11T03:33: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управления тарифами</w:t>
      </w:r>
    </w:p>
    <w:p w14:paraId="1789949A" w14:textId="07BED16F" w:rsidR="00E174F4" w:rsidRDefault="00E174F4">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 xml:space="preserve">На данной странице присутствует </w:t>
      </w:r>
      <w:r w:rsidR="00372198">
        <w:rPr>
          <w:rFonts w:ascii="Times New Roman" w:hAnsi="Times New Roman" w:cs="Times New Roman"/>
          <w:sz w:val="28"/>
          <w:szCs w:val="28"/>
        </w:rPr>
        <w:t xml:space="preserve">кнопка «Добавить», </w:t>
      </w:r>
      <w:r>
        <w:rPr>
          <w:rFonts w:ascii="Times New Roman" w:hAnsi="Times New Roman" w:cs="Times New Roman"/>
          <w:sz w:val="28"/>
          <w:szCs w:val="28"/>
        </w:rPr>
        <w:t>два поля для ввода лимита веса и стоимости</w:t>
      </w:r>
      <w:r w:rsidR="00372198">
        <w:rPr>
          <w:rFonts w:ascii="Times New Roman" w:hAnsi="Times New Roman" w:cs="Times New Roman"/>
          <w:sz w:val="28"/>
          <w:szCs w:val="28"/>
        </w:rPr>
        <w:t>. Для отображения тарифов используется таблица, в которой присутствует четыре столбца</w:t>
      </w:r>
      <w:r w:rsidR="00372198" w:rsidRPr="00B4224F">
        <w:rPr>
          <w:rFonts w:ascii="Times New Roman" w:hAnsi="Times New Roman" w:cs="Times New Roman"/>
          <w:sz w:val="28"/>
          <w:szCs w:val="28"/>
        </w:rPr>
        <w:t>:</w:t>
      </w:r>
    </w:p>
    <w:p w14:paraId="3E75396F" w14:textId="51E3DB2C" w:rsidR="00372198" w:rsidRDefault="00372198">
      <w:pPr>
        <w:pStyle w:val="a8"/>
        <w:numPr>
          <w:ilvl w:val="0"/>
          <w:numId w:val="34"/>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нижняя граница веса;</w:t>
      </w:r>
    </w:p>
    <w:p w14:paraId="2D5C14AE" w14:textId="31A64FCD" w:rsidR="00372198" w:rsidRDefault="00372198">
      <w:pPr>
        <w:pStyle w:val="a8"/>
        <w:numPr>
          <w:ilvl w:val="0"/>
          <w:numId w:val="34"/>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верхняя граница веса;</w:t>
      </w:r>
    </w:p>
    <w:p w14:paraId="54503E58" w14:textId="426C1DB2" w:rsidR="00372198" w:rsidRDefault="00372198">
      <w:pPr>
        <w:pStyle w:val="a8"/>
        <w:numPr>
          <w:ilvl w:val="0"/>
          <w:numId w:val="34"/>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стоимость за тариф, который основан на диапазоне веса.</w:t>
      </w:r>
    </w:p>
    <w:p w14:paraId="48BC1C51" w14:textId="074098DC" w:rsidR="00372198" w:rsidRDefault="00372198" w:rsidP="00B4224F">
      <w:pPr>
        <w:spacing w:after="0" w:line="360" w:lineRule="auto"/>
        <w:ind w:right="425" w:firstLine="708"/>
        <w:jc w:val="both"/>
        <w:rPr>
          <w:rFonts w:ascii="Times New Roman" w:hAnsi="Times New Roman" w:cs="Times New Roman"/>
          <w:sz w:val="28"/>
          <w:szCs w:val="28"/>
        </w:rPr>
      </w:pPr>
      <w:r>
        <w:rPr>
          <w:rFonts w:ascii="Times New Roman" w:hAnsi="Times New Roman" w:cs="Times New Roman"/>
          <w:sz w:val="28"/>
          <w:szCs w:val="28"/>
        </w:rPr>
        <w:t>Дизайн макет страницы управления тарифами изображен на рисунке 26.</w:t>
      </w:r>
    </w:p>
    <w:p w14:paraId="5434E891" w14:textId="298B8796" w:rsidR="00372198" w:rsidRDefault="00372198" w:rsidP="00B4224F">
      <w:pPr>
        <w:spacing w:after="0" w:line="360" w:lineRule="auto"/>
        <w:ind w:right="425"/>
        <w:jc w:val="center"/>
        <w:rPr>
          <w:rFonts w:ascii="Times New Roman" w:hAnsi="Times New Roman" w:cs="Times New Roman"/>
          <w:sz w:val="28"/>
          <w:szCs w:val="28"/>
        </w:rPr>
      </w:pPr>
      <w:r w:rsidRPr="00372198">
        <w:rPr>
          <w:noProof/>
          <w:lang w:eastAsia="ru-RU"/>
        </w:rPr>
        <w:drawing>
          <wp:inline distT="0" distB="0" distL="0" distR="0" wp14:anchorId="29433172" wp14:editId="151686A5">
            <wp:extent cx="5410200" cy="209885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6622" cy="2101343"/>
                    </a:xfrm>
                    <a:prstGeom prst="rect">
                      <a:avLst/>
                    </a:prstGeom>
                  </pic:spPr>
                </pic:pic>
              </a:graphicData>
            </a:graphic>
          </wp:inline>
        </w:drawing>
      </w:r>
    </w:p>
    <w:p w14:paraId="68DD4135" w14:textId="17E79869" w:rsidR="00372198" w:rsidRPr="00372198" w:rsidRDefault="00372198" w:rsidP="00B4224F">
      <w:pPr>
        <w:spacing w:after="0" w:line="360" w:lineRule="auto"/>
        <w:ind w:right="425"/>
        <w:jc w:val="center"/>
        <w:rPr>
          <w:rFonts w:ascii="Times New Roman" w:hAnsi="Times New Roman" w:cs="Times New Roman"/>
          <w:sz w:val="28"/>
          <w:szCs w:val="28"/>
        </w:rPr>
      </w:pPr>
      <w:r>
        <w:rPr>
          <w:rFonts w:ascii="Times New Roman" w:hAnsi="Times New Roman" w:cs="Times New Roman"/>
          <w:sz w:val="28"/>
          <w:szCs w:val="28"/>
        </w:rPr>
        <w:t>Рисунок 26 – Дизайн макет страницы управления тарифами</w:t>
      </w:r>
    </w:p>
    <w:p w14:paraId="496E60F7" w14:textId="77777777" w:rsidR="007542BE" w:rsidRDefault="00372198" w:rsidP="00B4224F">
      <w:pPr>
        <w:spacing w:after="0" w:line="360" w:lineRule="auto"/>
        <w:jc w:val="both"/>
        <w:rPr>
          <w:ins w:id="261" w:author="Alex" w:date="2020-06-11T03:34:00Z"/>
          <w:rFonts w:ascii="Times New Roman" w:hAnsi="Times New Roman" w:cs="Times New Roman"/>
          <w:sz w:val="28"/>
          <w:szCs w:val="28"/>
        </w:rPr>
      </w:pPr>
      <w:r>
        <w:rPr>
          <w:rFonts w:ascii="Times New Roman" w:hAnsi="Times New Roman" w:cs="Times New Roman"/>
          <w:sz w:val="28"/>
          <w:szCs w:val="28"/>
        </w:rPr>
        <w:tab/>
      </w:r>
    </w:p>
    <w:p w14:paraId="2AA258AA" w14:textId="77777777" w:rsidR="007542BE" w:rsidRDefault="007542BE" w:rsidP="00B4224F">
      <w:pPr>
        <w:spacing w:after="0" w:line="360" w:lineRule="auto"/>
        <w:jc w:val="both"/>
        <w:rPr>
          <w:ins w:id="262" w:author="Alex" w:date="2020-06-11T03:34:00Z"/>
          <w:rFonts w:ascii="Times New Roman" w:hAnsi="Times New Roman" w:cs="Times New Roman"/>
          <w:sz w:val="28"/>
          <w:szCs w:val="28"/>
        </w:rPr>
      </w:pPr>
    </w:p>
    <w:p w14:paraId="37B53D92" w14:textId="5FB1A3D6" w:rsidR="00372198" w:rsidRDefault="00A73082">
      <w:pPr>
        <w:spacing w:after="0" w:line="360" w:lineRule="auto"/>
        <w:ind w:firstLine="708"/>
        <w:jc w:val="both"/>
        <w:rPr>
          <w:rFonts w:ascii="Times New Roman" w:hAnsi="Times New Roman" w:cs="Times New Roman"/>
          <w:sz w:val="28"/>
          <w:szCs w:val="28"/>
        </w:rPr>
        <w:pPrChange w:id="263" w:author="Alex" w:date="2020-06-11T03:34:00Z">
          <w:pPr>
            <w:spacing w:after="0" w:line="360" w:lineRule="auto"/>
            <w:jc w:val="both"/>
          </w:pPr>
        </w:pPrChange>
      </w:pPr>
      <w:ins w:id="264" w:author="Alex" w:date="2020-06-11T04:32:00Z">
        <w:r>
          <w:rPr>
            <w:rFonts w:ascii="Times New Roman" w:hAnsi="Times New Roman" w:cs="Times New Roman"/>
            <w:sz w:val="28"/>
            <w:szCs w:val="28"/>
          </w:rPr>
          <w:lastRenderedPageBreak/>
          <w:t xml:space="preserve">‒ </w:t>
        </w:r>
      </w:ins>
      <w:del w:id="265" w:author="Alex" w:date="2020-06-11T03:34:00Z">
        <w:r w:rsidR="00372198" w:rsidDel="007542BE">
          <w:rPr>
            <w:rFonts w:ascii="Times New Roman" w:hAnsi="Times New Roman" w:cs="Times New Roman"/>
            <w:sz w:val="28"/>
            <w:szCs w:val="28"/>
          </w:rPr>
          <w:delText xml:space="preserve">‒ </w:delText>
        </w:r>
      </w:del>
      <w:r w:rsidR="00372198">
        <w:rPr>
          <w:rFonts w:ascii="Times New Roman" w:hAnsi="Times New Roman" w:cs="Times New Roman"/>
          <w:sz w:val="28"/>
          <w:szCs w:val="28"/>
        </w:rPr>
        <w:t>Дизайн макет страницы управления зонами доставки</w:t>
      </w:r>
    </w:p>
    <w:p w14:paraId="54B82475" w14:textId="6D2EC96E" w:rsidR="00372198" w:rsidRDefault="00372198" w:rsidP="00372198">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На странице управления зонами доставки (рисунок 27) есть поле ввода и кнопка «Добавить», необходимые для добавления новой зоны доставки в систему.</w:t>
      </w:r>
    </w:p>
    <w:p w14:paraId="72AC7D52" w14:textId="1023FC14" w:rsidR="00372198" w:rsidRDefault="00372198" w:rsidP="00B422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Список уже существующих зон доставки осуществлен в виде таблицы, в которой отображается список почтовых индексов для конкретной зоны и кнопки «Открыть» и «Удалить».</w:t>
      </w:r>
    </w:p>
    <w:p w14:paraId="658B43AF" w14:textId="2F7E7F8E" w:rsidR="00372198" w:rsidRDefault="00372198" w:rsidP="00B4224F">
      <w:pPr>
        <w:spacing w:after="0" w:line="360" w:lineRule="auto"/>
        <w:jc w:val="center"/>
      </w:pPr>
      <w:r w:rsidRPr="00372198">
        <w:rPr>
          <w:noProof/>
          <w:lang w:eastAsia="ru-RU"/>
        </w:rPr>
        <w:drawing>
          <wp:inline distT="0" distB="0" distL="0" distR="0" wp14:anchorId="6594893A" wp14:editId="27C001B8">
            <wp:extent cx="5472134" cy="48958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443" cy="4899705"/>
                    </a:xfrm>
                    <a:prstGeom prst="rect">
                      <a:avLst/>
                    </a:prstGeom>
                  </pic:spPr>
                </pic:pic>
              </a:graphicData>
            </a:graphic>
          </wp:inline>
        </w:drawing>
      </w:r>
    </w:p>
    <w:p w14:paraId="0EF00D33" w14:textId="5E8AA636" w:rsidR="00372198" w:rsidRDefault="00372198" w:rsidP="00372198">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27 – Дизайн макет страницы управления зонами доставки</w:t>
      </w:r>
    </w:p>
    <w:p w14:paraId="081761A1" w14:textId="09F2C222" w:rsidR="00372198" w:rsidRDefault="00372198" w:rsidP="00B422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ins w:id="266" w:author="Alex" w:date="2020-06-11T04:32:00Z">
        <w:r w:rsidR="00A73082">
          <w:rPr>
            <w:rFonts w:ascii="Times New Roman" w:hAnsi="Times New Roman" w:cs="Times New Roman"/>
            <w:sz w:val="28"/>
            <w:szCs w:val="28"/>
          </w:rPr>
          <w:t xml:space="preserve">‒ </w:t>
        </w:r>
      </w:ins>
      <w:del w:id="267" w:author="Alex" w:date="2020-06-11T03:34: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управления почтовыми индексами</w:t>
      </w:r>
    </w:p>
    <w:p w14:paraId="27871412" w14:textId="0E3823F2" w:rsidR="00372198" w:rsidRPr="00372198" w:rsidRDefault="00372198"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Здесь присутствует поле ввода и кнопка «Добавить» для добавления нового индекса выбранной зоны доставки. Список почтовых индексов (рисунок 28) представлен в виде таблицы, в которой есть кнопка «Удалить», необходимая для удаления выбранного почтового индекса.</w:t>
      </w:r>
    </w:p>
    <w:p w14:paraId="0B3293DB" w14:textId="107BB027" w:rsidR="00372198" w:rsidRDefault="002661F2" w:rsidP="00372198">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0DBBE68E" w14:textId="3EA268D2" w:rsidR="00372198" w:rsidRDefault="00372198" w:rsidP="00B4224F">
      <w:pPr>
        <w:jc w:val="center"/>
        <w:rPr>
          <w:rFonts w:ascii="Times New Roman" w:hAnsi="Times New Roman" w:cs="Times New Roman"/>
          <w:sz w:val="28"/>
          <w:szCs w:val="28"/>
        </w:rPr>
      </w:pPr>
      <w:r w:rsidRPr="00372198">
        <w:rPr>
          <w:noProof/>
          <w:lang w:eastAsia="ru-RU"/>
        </w:rPr>
        <w:lastRenderedPageBreak/>
        <w:drawing>
          <wp:inline distT="0" distB="0" distL="0" distR="0" wp14:anchorId="0A74DDF9" wp14:editId="046729DF">
            <wp:extent cx="4935825" cy="4276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965" cy="4283778"/>
                    </a:xfrm>
                    <a:prstGeom prst="rect">
                      <a:avLst/>
                    </a:prstGeom>
                  </pic:spPr>
                </pic:pic>
              </a:graphicData>
            </a:graphic>
          </wp:inline>
        </w:drawing>
      </w:r>
    </w:p>
    <w:p w14:paraId="779C0DD6" w14:textId="38322044" w:rsidR="00372198" w:rsidRDefault="00372198"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28 – Дизайн макет страницы управления почтовыми индексами</w:t>
      </w:r>
    </w:p>
    <w:p w14:paraId="4703DA85" w14:textId="5B26ACDC" w:rsidR="00372198" w:rsidRDefault="00372198"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ins w:id="268" w:author="Alex" w:date="2020-06-11T04:32:00Z">
        <w:r w:rsidR="00A73082">
          <w:rPr>
            <w:rFonts w:ascii="Times New Roman" w:hAnsi="Times New Roman" w:cs="Times New Roman"/>
            <w:sz w:val="28"/>
            <w:szCs w:val="28"/>
          </w:rPr>
          <w:t xml:space="preserve">‒ </w:t>
        </w:r>
      </w:ins>
      <w:del w:id="269" w:author="Alex" w:date="2020-06-11T03:34:00Z">
        <w:r w:rsidDel="007542BE">
          <w:rPr>
            <w:rFonts w:ascii="Times New Roman" w:hAnsi="Times New Roman" w:cs="Times New Roman"/>
            <w:sz w:val="28"/>
            <w:szCs w:val="28"/>
          </w:rPr>
          <w:delText xml:space="preserve">‒ </w:delText>
        </w:r>
      </w:del>
      <w:r>
        <w:rPr>
          <w:rFonts w:ascii="Times New Roman" w:hAnsi="Times New Roman" w:cs="Times New Roman"/>
          <w:sz w:val="28"/>
          <w:szCs w:val="28"/>
        </w:rPr>
        <w:t>Дизайн макет страницы управления инфо</w:t>
      </w:r>
      <w:r w:rsidR="008006B9">
        <w:rPr>
          <w:rFonts w:ascii="Times New Roman" w:hAnsi="Times New Roman" w:cs="Times New Roman"/>
          <w:sz w:val="28"/>
          <w:szCs w:val="28"/>
        </w:rPr>
        <w:t>рмацией о странах</w:t>
      </w:r>
    </w:p>
    <w:p w14:paraId="43393414" w14:textId="4F1CCD02" w:rsidR="008006B9" w:rsidRDefault="008006B9" w:rsidP="00B4224F">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Данная страница представлена в виде таблицы для отображения списка всех стран в системе со столбцами</w:t>
      </w:r>
      <w:r w:rsidRPr="00B4224F">
        <w:rPr>
          <w:rFonts w:ascii="Times New Roman" w:hAnsi="Times New Roman" w:cs="Times New Roman"/>
          <w:sz w:val="28"/>
          <w:szCs w:val="28"/>
        </w:rPr>
        <w:t>:</w:t>
      </w:r>
    </w:p>
    <w:p w14:paraId="1EF1B2D3" w14:textId="32ABB871" w:rsidR="008006B9" w:rsidRDefault="008006B9" w:rsidP="00B4224F">
      <w:pPr>
        <w:pStyle w:val="a8"/>
        <w:numPr>
          <w:ilvl w:val="0"/>
          <w:numId w:val="34"/>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наименование страны;</w:t>
      </w:r>
    </w:p>
    <w:p w14:paraId="00CF8937" w14:textId="482B69A0" w:rsidR="008006B9" w:rsidRDefault="008006B9" w:rsidP="00B4224F">
      <w:pPr>
        <w:pStyle w:val="a8"/>
        <w:numPr>
          <w:ilvl w:val="0"/>
          <w:numId w:val="34"/>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флаг активности (Да</w:t>
      </w:r>
      <w:r>
        <w:rPr>
          <w:rFonts w:ascii="Times New Roman" w:hAnsi="Times New Roman" w:cs="Times New Roman"/>
          <w:sz w:val="28"/>
          <w:szCs w:val="28"/>
          <w:lang w:val="en-US"/>
        </w:rPr>
        <w:t>/</w:t>
      </w:r>
      <w:r>
        <w:rPr>
          <w:rFonts w:ascii="Times New Roman" w:hAnsi="Times New Roman" w:cs="Times New Roman"/>
          <w:sz w:val="28"/>
          <w:szCs w:val="28"/>
        </w:rPr>
        <w:t>Нет)</w:t>
      </w:r>
      <w:r>
        <w:rPr>
          <w:rFonts w:ascii="Times New Roman" w:hAnsi="Times New Roman" w:cs="Times New Roman"/>
          <w:sz w:val="28"/>
          <w:szCs w:val="28"/>
          <w:lang w:val="en-US"/>
        </w:rPr>
        <w:t>;</w:t>
      </w:r>
    </w:p>
    <w:p w14:paraId="0A0757B6" w14:textId="615A3163" w:rsidR="008006B9" w:rsidRDefault="008006B9" w:rsidP="008006B9">
      <w:pPr>
        <w:pStyle w:val="a8"/>
        <w:numPr>
          <w:ilvl w:val="0"/>
          <w:numId w:val="34"/>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столбец с кнопкой «Удалить».</w:t>
      </w:r>
    </w:p>
    <w:p w14:paraId="5C259B39" w14:textId="52D5A9E3" w:rsidR="008006B9" w:rsidRPr="008006B9" w:rsidRDefault="008006B9" w:rsidP="00B4224F">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Дизайн макет страницы управления странами представлен на рисунке 29.</w:t>
      </w:r>
    </w:p>
    <w:p w14:paraId="0B4573C6" w14:textId="69E33B6F" w:rsidR="008006B9" w:rsidRDefault="008006B9" w:rsidP="00B4224F">
      <w:pPr>
        <w:jc w:val="center"/>
        <w:rPr>
          <w:rFonts w:ascii="Times New Roman" w:hAnsi="Times New Roman" w:cs="Times New Roman"/>
          <w:sz w:val="28"/>
          <w:szCs w:val="28"/>
        </w:rPr>
      </w:pPr>
      <w:r w:rsidRPr="008006B9">
        <w:rPr>
          <w:noProof/>
          <w:lang w:eastAsia="ru-RU"/>
        </w:rPr>
        <w:lastRenderedPageBreak/>
        <w:drawing>
          <wp:inline distT="0" distB="0" distL="0" distR="0" wp14:anchorId="3CF5BDBA" wp14:editId="1701338B">
            <wp:extent cx="5444631" cy="493395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7190" cy="4936269"/>
                    </a:xfrm>
                    <a:prstGeom prst="rect">
                      <a:avLst/>
                    </a:prstGeom>
                  </pic:spPr>
                </pic:pic>
              </a:graphicData>
            </a:graphic>
          </wp:inline>
        </w:drawing>
      </w:r>
    </w:p>
    <w:p w14:paraId="4D6C0696" w14:textId="11F01FA3" w:rsidR="008006B9" w:rsidRDefault="008006B9" w:rsidP="00B4224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Рисунок 29 – Дизайн макет страницы управления информацией о странах</w:t>
      </w:r>
    </w:p>
    <w:p w14:paraId="74218EE6" w14:textId="76C22693" w:rsidR="00372198" w:rsidRDefault="005A4794" w:rsidP="005A4794">
      <w:pPr>
        <w:spacing w:after="0" w:line="480" w:lineRule="auto"/>
        <w:jc w:val="center"/>
        <w:rPr>
          <w:rFonts w:ascii="Times New Roman" w:hAnsi="Times New Roman" w:cs="Times New Roman"/>
          <w:sz w:val="28"/>
          <w:szCs w:val="28"/>
        </w:rPr>
      </w:pPr>
      <w:r w:rsidRPr="005A4794">
        <w:rPr>
          <w:rFonts w:ascii="Times New Roman" w:hAnsi="Times New Roman" w:cs="Times New Roman"/>
          <w:sz w:val="28"/>
          <w:szCs w:val="28"/>
        </w:rPr>
        <w:t>2.4 Разработка алгоритмов обработки информации</w:t>
      </w:r>
    </w:p>
    <w:p w14:paraId="114EC366" w14:textId="756E7E4D" w:rsidR="005A4794" w:rsidRDefault="005A4794" w:rsidP="005A4794">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В данной информационной системе присутствует множество алгоритмов взаимодействия с базой данных. Некоторые из основных алгоритмов взаимодействия с базой данных были разработаны в ходе работы над кодированием серверной части веб-приложения</w:t>
      </w:r>
      <w:r w:rsidR="006756BB" w:rsidRPr="00B4224F">
        <w:rPr>
          <w:rFonts w:ascii="Times New Roman" w:hAnsi="Times New Roman" w:cs="Times New Roman"/>
          <w:sz w:val="28"/>
          <w:szCs w:val="28"/>
        </w:rPr>
        <w:t>:</w:t>
      </w:r>
    </w:p>
    <w:p w14:paraId="2AF04649" w14:textId="159DD856" w:rsidR="006756BB" w:rsidRDefault="006756BB" w:rsidP="006756BB">
      <w:pPr>
        <w:pStyle w:val="a8"/>
        <w:numPr>
          <w:ilvl w:val="0"/>
          <w:numId w:val="34"/>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 xml:space="preserve">алгоритм авторизации в системе </w:t>
      </w:r>
      <w:commentRangeStart w:id="270"/>
      <w:r>
        <w:rPr>
          <w:rFonts w:ascii="Times New Roman" w:hAnsi="Times New Roman" w:cs="Times New Roman"/>
          <w:sz w:val="28"/>
          <w:szCs w:val="28"/>
        </w:rPr>
        <w:t>(</w:t>
      </w:r>
      <w:ins w:id="271" w:author="Alex" w:date="2020-06-11T04:20:00Z">
        <w:r w:rsidR="00622A06">
          <w:rPr>
            <w:rFonts w:ascii="Times New Roman" w:hAnsi="Times New Roman" w:cs="Times New Roman"/>
            <w:sz w:val="28"/>
            <w:szCs w:val="28"/>
          </w:rPr>
          <w:t>приложение Б</w:t>
        </w:r>
      </w:ins>
      <w:del w:id="272" w:author="Alex" w:date="2020-06-11T04:20:00Z">
        <w:r w:rsidDel="00622A06">
          <w:rPr>
            <w:rFonts w:ascii="Times New Roman" w:hAnsi="Times New Roman" w:cs="Times New Roman"/>
            <w:sz w:val="28"/>
            <w:szCs w:val="28"/>
          </w:rPr>
          <w:delText>рисунок 30</w:delText>
        </w:r>
      </w:del>
      <w:r>
        <w:rPr>
          <w:rFonts w:ascii="Times New Roman" w:hAnsi="Times New Roman" w:cs="Times New Roman"/>
          <w:sz w:val="28"/>
          <w:szCs w:val="28"/>
        </w:rPr>
        <w:t>);</w:t>
      </w:r>
      <w:commentRangeEnd w:id="270"/>
      <w:r w:rsidR="00B4224F">
        <w:rPr>
          <w:rStyle w:val="aa"/>
        </w:rPr>
        <w:commentReference w:id="270"/>
      </w:r>
    </w:p>
    <w:p w14:paraId="722B85D4" w14:textId="6B23BB31" w:rsidR="006756BB" w:rsidRDefault="006756BB" w:rsidP="006756BB">
      <w:pPr>
        <w:pStyle w:val="a8"/>
        <w:numPr>
          <w:ilvl w:val="0"/>
          <w:numId w:val="34"/>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 xml:space="preserve">алгоритм формирования заказа </w:t>
      </w:r>
      <w:commentRangeStart w:id="273"/>
      <w:r>
        <w:rPr>
          <w:rFonts w:ascii="Times New Roman" w:hAnsi="Times New Roman" w:cs="Times New Roman"/>
          <w:sz w:val="28"/>
          <w:szCs w:val="28"/>
        </w:rPr>
        <w:t>(</w:t>
      </w:r>
      <w:ins w:id="274" w:author="Alex" w:date="2020-06-11T04:20:00Z">
        <w:r w:rsidR="00622A06">
          <w:rPr>
            <w:rFonts w:ascii="Times New Roman" w:hAnsi="Times New Roman" w:cs="Times New Roman"/>
            <w:sz w:val="28"/>
            <w:szCs w:val="28"/>
          </w:rPr>
          <w:t>приложение В</w:t>
        </w:r>
      </w:ins>
      <w:del w:id="275" w:author="Alex" w:date="2020-06-11T04:20:00Z">
        <w:r w:rsidDel="00622A06">
          <w:rPr>
            <w:rFonts w:ascii="Times New Roman" w:hAnsi="Times New Roman" w:cs="Times New Roman"/>
            <w:sz w:val="28"/>
            <w:szCs w:val="28"/>
          </w:rPr>
          <w:delText>рисунок 31</w:delText>
        </w:r>
      </w:del>
      <w:r>
        <w:rPr>
          <w:rFonts w:ascii="Times New Roman" w:hAnsi="Times New Roman" w:cs="Times New Roman"/>
          <w:sz w:val="28"/>
          <w:szCs w:val="28"/>
        </w:rPr>
        <w:t>);</w:t>
      </w:r>
      <w:commentRangeEnd w:id="273"/>
      <w:r w:rsidR="006E501B">
        <w:rPr>
          <w:rStyle w:val="aa"/>
        </w:rPr>
        <w:commentReference w:id="273"/>
      </w:r>
    </w:p>
    <w:p w14:paraId="6FAB8F00" w14:textId="13572DE0" w:rsidR="006756BB" w:rsidRPr="006756BB" w:rsidRDefault="006756BB" w:rsidP="00B4224F">
      <w:pPr>
        <w:pStyle w:val="a8"/>
        <w:numPr>
          <w:ilvl w:val="0"/>
          <w:numId w:val="34"/>
        </w:num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алгоритм добавления новой записи в базу данных, используя интерфейс веб-</w:t>
      </w:r>
      <w:commentRangeStart w:id="276"/>
      <w:r>
        <w:rPr>
          <w:rFonts w:ascii="Times New Roman" w:hAnsi="Times New Roman" w:cs="Times New Roman"/>
          <w:sz w:val="28"/>
          <w:szCs w:val="28"/>
        </w:rPr>
        <w:t>приложения (</w:t>
      </w:r>
      <w:ins w:id="277" w:author="Alex" w:date="2020-06-11T04:20:00Z">
        <w:r w:rsidR="00622A06">
          <w:rPr>
            <w:rFonts w:ascii="Times New Roman" w:hAnsi="Times New Roman" w:cs="Times New Roman"/>
            <w:sz w:val="28"/>
            <w:szCs w:val="28"/>
          </w:rPr>
          <w:t>приложение Г</w:t>
        </w:r>
      </w:ins>
      <w:del w:id="278" w:author="Alex" w:date="2020-06-11T04:20:00Z">
        <w:r w:rsidDel="00622A06">
          <w:rPr>
            <w:rFonts w:ascii="Times New Roman" w:hAnsi="Times New Roman" w:cs="Times New Roman"/>
            <w:sz w:val="28"/>
            <w:szCs w:val="28"/>
          </w:rPr>
          <w:delText>рисунок 32</w:delText>
        </w:r>
      </w:del>
      <w:r>
        <w:rPr>
          <w:rFonts w:ascii="Times New Roman" w:hAnsi="Times New Roman" w:cs="Times New Roman"/>
          <w:sz w:val="28"/>
          <w:szCs w:val="28"/>
        </w:rPr>
        <w:t>).</w:t>
      </w:r>
      <w:commentRangeEnd w:id="276"/>
      <w:r w:rsidR="006E501B">
        <w:rPr>
          <w:rStyle w:val="aa"/>
        </w:rPr>
        <w:commentReference w:id="276"/>
      </w:r>
    </w:p>
    <w:p w14:paraId="243A201D" w14:textId="3342032C" w:rsidR="006756BB" w:rsidDel="00622A06" w:rsidRDefault="006756BB" w:rsidP="006756BB">
      <w:pPr>
        <w:spacing w:after="0" w:line="360" w:lineRule="auto"/>
        <w:ind w:right="424"/>
        <w:jc w:val="center"/>
        <w:rPr>
          <w:del w:id="279" w:author="Alex" w:date="2020-06-11T04:19:00Z"/>
          <w:rFonts w:ascii="Times New Roman" w:hAnsi="Times New Roman" w:cs="Times New Roman"/>
          <w:sz w:val="28"/>
          <w:szCs w:val="28"/>
        </w:rPr>
      </w:pPr>
      <w:del w:id="280" w:author="Alex" w:date="2020-06-11T04:19:00Z">
        <w:r w:rsidDel="00622A06">
          <w:rPr>
            <w:rFonts w:ascii="Times New Roman" w:hAnsi="Times New Roman" w:cs="Times New Roman"/>
            <w:noProof/>
            <w:sz w:val="28"/>
            <w:szCs w:val="28"/>
            <w:lang w:eastAsia="ru-RU"/>
          </w:rPr>
          <w:drawing>
            <wp:inline distT="0" distB="0" distL="0" distR="0" wp14:anchorId="34DEE796" wp14:editId="54A62AE5">
              <wp:extent cx="4042399" cy="70008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9159" cy="7047220"/>
                      </a:xfrm>
                      <a:prstGeom prst="rect">
                        <a:avLst/>
                      </a:prstGeom>
                      <a:noFill/>
                      <a:ln>
                        <a:noFill/>
                      </a:ln>
                    </pic:spPr>
                  </pic:pic>
                </a:graphicData>
              </a:graphic>
            </wp:inline>
          </w:drawing>
        </w:r>
      </w:del>
    </w:p>
    <w:p w14:paraId="78EDC08D" w14:textId="0B80FEAA" w:rsidR="006756BB" w:rsidDel="00622A06" w:rsidRDefault="006756BB" w:rsidP="00B4224F">
      <w:pPr>
        <w:spacing w:after="0" w:line="480" w:lineRule="auto"/>
        <w:ind w:right="424"/>
        <w:jc w:val="center"/>
        <w:rPr>
          <w:del w:id="281" w:author="Alex" w:date="2020-06-11T04:19:00Z"/>
          <w:rFonts w:ascii="Times New Roman" w:hAnsi="Times New Roman" w:cs="Times New Roman"/>
          <w:sz w:val="28"/>
          <w:szCs w:val="28"/>
        </w:rPr>
      </w:pPr>
      <w:del w:id="282" w:author="Alex" w:date="2020-06-11T04:19:00Z">
        <w:r w:rsidDel="00622A06">
          <w:rPr>
            <w:rFonts w:ascii="Times New Roman" w:hAnsi="Times New Roman" w:cs="Times New Roman"/>
            <w:sz w:val="28"/>
            <w:szCs w:val="28"/>
          </w:rPr>
          <w:delText>Рисунок 30 – Алгоритм авторизации</w:delText>
        </w:r>
      </w:del>
    </w:p>
    <w:p w14:paraId="507AC245" w14:textId="7D4255DC" w:rsidR="005A4794" w:rsidRDefault="005A4794" w:rsidP="00372198">
      <w:pPr>
        <w:spacing w:after="0" w:line="360" w:lineRule="auto"/>
        <w:rPr>
          <w:rFonts w:ascii="Times New Roman" w:hAnsi="Times New Roman" w:cs="Times New Roman"/>
          <w:sz w:val="28"/>
          <w:szCs w:val="28"/>
        </w:rPr>
      </w:pPr>
    </w:p>
    <w:p w14:paraId="74E4D91F" w14:textId="77777777" w:rsidR="005A4794" w:rsidRDefault="005A4794">
      <w:pPr>
        <w:rPr>
          <w:rFonts w:ascii="Times New Roman" w:hAnsi="Times New Roman" w:cs="Times New Roman"/>
          <w:sz w:val="28"/>
          <w:szCs w:val="28"/>
        </w:rPr>
      </w:pPr>
      <w:r>
        <w:rPr>
          <w:rFonts w:ascii="Times New Roman" w:hAnsi="Times New Roman" w:cs="Times New Roman"/>
          <w:sz w:val="28"/>
          <w:szCs w:val="28"/>
        </w:rPr>
        <w:br w:type="page"/>
      </w:r>
    </w:p>
    <w:p w14:paraId="7238848F" w14:textId="3F1C7860" w:rsidR="005A4794" w:rsidDel="00622A06" w:rsidRDefault="006756BB" w:rsidP="006E501B">
      <w:pPr>
        <w:spacing w:after="0" w:line="360" w:lineRule="auto"/>
        <w:jc w:val="center"/>
        <w:rPr>
          <w:del w:id="283" w:author="Alex" w:date="2020-06-11T04:19:00Z"/>
          <w:rFonts w:ascii="Times New Roman" w:hAnsi="Times New Roman" w:cs="Times New Roman"/>
          <w:sz w:val="28"/>
          <w:szCs w:val="28"/>
        </w:rPr>
      </w:pPr>
      <w:del w:id="284" w:author="Alex" w:date="2020-06-11T04:19:00Z">
        <w:r w:rsidDel="00622A06">
          <w:rPr>
            <w:rFonts w:ascii="Times New Roman" w:hAnsi="Times New Roman" w:cs="Times New Roman"/>
            <w:noProof/>
            <w:sz w:val="28"/>
            <w:szCs w:val="28"/>
            <w:lang w:eastAsia="ru-RU"/>
          </w:rPr>
          <w:lastRenderedPageBreak/>
          <w:drawing>
            <wp:inline distT="0" distB="0" distL="0" distR="0" wp14:anchorId="4EB81E46" wp14:editId="7475B850">
              <wp:extent cx="3551561" cy="8686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2055" cy="8688008"/>
                      </a:xfrm>
                      <a:prstGeom prst="rect">
                        <a:avLst/>
                      </a:prstGeom>
                      <a:noFill/>
                      <a:ln>
                        <a:noFill/>
                      </a:ln>
                    </pic:spPr>
                  </pic:pic>
                </a:graphicData>
              </a:graphic>
            </wp:inline>
          </w:drawing>
        </w:r>
      </w:del>
    </w:p>
    <w:p w14:paraId="11A602B4" w14:textId="1A6B50B2" w:rsidR="006756BB" w:rsidDel="00622A06" w:rsidRDefault="006756BB" w:rsidP="006756BB">
      <w:pPr>
        <w:spacing w:after="0" w:line="480" w:lineRule="auto"/>
        <w:jc w:val="center"/>
        <w:rPr>
          <w:del w:id="285" w:author="Alex" w:date="2020-06-11T04:19:00Z"/>
          <w:rFonts w:ascii="Times New Roman" w:hAnsi="Times New Roman" w:cs="Times New Roman"/>
          <w:sz w:val="28"/>
          <w:szCs w:val="28"/>
        </w:rPr>
      </w:pPr>
      <w:del w:id="286" w:author="Alex" w:date="2020-06-11T04:19:00Z">
        <w:r w:rsidDel="00622A06">
          <w:rPr>
            <w:rFonts w:ascii="Times New Roman" w:hAnsi="Times New Roman" w:cs="Times New Roman"/>
            <w:sz w:val="28"/>
            <w:szCs w:val="28"/>
          </w:rPr>
          <w:delText>Рисунок 31 – Алгоритм формирования заказа</w:delText>
        </w:r>
      </w:del>
    </w:p>
    <w:p w14:paraId="0E78F5D3" w14:textId="0508BF3F" w:rsidR="006756BB" w:rsidDel="00622A06" w:rsidRDefault="006756BB" w:rsidP="006E501B">
      <w:pPr>
        <w:jc w:val="center"/>
        <w:rPr>
          <w:del w:id="287" w:author="Alex" w:date="2020-06-11T04:20:00Z"/>
          <w:rFonts w:ascii="Times New Roman" w:hAnsi="Times New Roman" w:cs="Times New Roman"/>
          <w:sz w:val="28"/>
          <w:szCs w:val="28"/>
        </w:rPr>
      </w:pPr>
      <w:del w:id="288" w:author="Alex" w:date="2020-06-11T04:20:00Z">
        <w:r w:rsidDel="00622A06">
          <w:rPr>
            <w:rFonts w:ascii="Times New Roman" w:hAnsi="Times New Roman" w:cs="Times New Roman"/>
            <w:noProof/>
            <w:sz w:val="28"/>
            <w:szCs w:val="28"/>
            <w:lang w:eastAsia="ru-RU"/>
          </w:rPr>
          <w:drawing>
            <wp:inline distT="0" distB="0" distL="0" distR="0" wp14:anchorId="6DB498F4" wp14:editId="3265B681">
              <wp:extent cx="4505325" cy="518518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0446" cy="5191076"/>
                      </a:xfrm>
                      <a:prstGeom prst="rect">
                        <a:avLst/>
                      </a:prstGeom>
                      <a:noFill/>
                      <a:ln>
                        <a:noFill/>
                      </a:ln>
                    </pic:spPr>
                  </pic:pic>
                </a:graphicData>
              </a:graphic>
            </wp:inline>
          </w:drawing>
        </w:r>
      </w:del>
    </w:p>
    <w:p w14:paraId="4CB499B5" w14:textId="26F13A5A" w:rsidR="006756BB" w:rsidDel="00622A06" w:rsidRDefault="006756BB" w:rsidP="006E501B">
      <w:pPr>
        <w:spacing w:after="0" w:line="480" w:lineRule="auto"/>
        <w:jc w:val="center"/>
        <w:rPr>
          <w:del w:id="289" w:author="Alex" w:date="2020-06-11T04:20:00Z"/>
          <w:rFonts w:ascii="Times New Roman" w:hAnsi="Times New Roman" w:cs="Times New Roman"/>
          <w:sz w:val="28"/>
          <w:szCs w:val="28"/>
        </w:rPr>
      </w:pPr>
      <w:del w:id="290" w:author="Alex" w:date="2020-06-11T04:20:00Z">
        <w:r w:rsidDel="00622A06">
          <w:rPr>
            <w:rFonts w:ascii="Times New Roman" w:hAnsi="Times New Roman" w:cs="Times New Roman"/>
            <w:sz w:val="28"/>
            <w:szCs w:val="28"/>
          </w:rPr>
          <w:delText>Рисунок 32 – Алгоритм добавления новой записи</w:delText>
        </w:r>
      </w:del>
    </w:p>
    <w:p w14:paraId="23EBF492" w14:textId="2F4A7ACC" w:rsidR="006756BB" w:rsidRDefault="006756BB" w:rsidP="006756BB">
      <w:pPr>
        <w:spacing w:after="0" w:line="480" w:lineRule="auto"/>
        <w:jc w:val="center"/>
        <w:rPr>
          <w:rFonts w:ascii="Times New Roman" w:hAnsi="Times New Roman" w:cs="Times New Roman"/>
          <w:sz w:val="28"/>
          <w:szCs w:val="28"/>
        </w:rPr>
      </w:pPr>
      <w:r w:rsidRPr="006756BB">
        <w:rPr>
          <w:rFonts w:ascii="Times New Roman" w:hAnsi="Times New Roman" w:cs="Times New Roman"/>
          <w:sz w:val="28"/>
          <w:szCs w:val="28"/>
        </w:rPr>
        <w:t>2.5 Разработка текстового содержания сайта</w:t>
      </w:r>
    </w:p>
    <w:p w14:paraId="3F065F1E" w14:textId="07CD3222" w:rsidR="006756BB" w:rsidRPr="006756BB" w:rsidRDefault="006756BB" w:rsidP="006E501B">
      <w:pPr>
        <w:shd w:val="clear" w:color="auto" w:fill="FFFFFF"/>
        <w:spacing w:after="0" w:line="360" w:lineRule="auto"/>
        <w:ind w:right="424" w:firstLine="709"/>
        <w:jc w:val="both"/>
        <w:rPr>
          <w:rFonts w:ascii="Times New Roman" w:eastAsia="Calibri" w:hAnsi="Times New Roman" w:cs="Times New Roman"/>
          <w:color w:val="000000"/>
          <w:sz w:val="28"/>
          <w:szCs w:val="28"/>
        </w:rPr>
      </w:pPr>
      <w:r w:rsidRPr="006756BB">
        <w:rPr>
          <w:rFonts w:ascii="Times New Roman" w:eastAsia="Calibri" w:hAnsi="Times New Roman" w:cs="Times New Roman"/>
          <w:color w:val="000000"/>
          <w:sz w:val="28"/>
          <w:szCs w:val="28"/>
        </w:rPr>
        <w:t>Контент сайта –</w:t>
      </w:r>
      <w:r w:rsidRPr="006E501B">
        <w:rPr>
          <w:rFonts w:ascii="Times New Roman" w:eastAsia="Calibri" w:hAnsi="Times New Roman" w:cs="Times New Roman"/>
          <w:color w:val="000000"/>
          <w:sz w:val="28"/>
          <w:szCs w:val="28"/>
        </w:rPr>
        <w:t xml:space="preserve"> </w:t>
      </w:r>
      <w:r w:rsidRPr="006756BB">
        <w:rPr>
          <w:rFonts w:ascii="Times New Roman" w:eastAsia="Calibri" w:hAnsi="Times New Roman" w:cs="Times New Roman"/>
          <w:color w:val="000000"/>
          <w:sz w:val="28"/>
          <w:szCs w:val="28"/>
        </w:rPr>
        <w:t>это</w:t>
      </w:r>
      <w:r w:rsidRPr="006E501B">
        <w:rPr>
          <w:rFonts w:ascii="Times New Roman" w:eastAsia="Calibri" w:hAnsi="Times New Roman" w:cs="Times New Roman"/>
          <w:color w:val="000000"/>
          <w:sz w:val="28"/>
          <w:szCs w:val="28"/>
        </w:rPr>
        <w:t xml:space="preserve"> </w:t>
      </w:r>
      <w:r w:rsidRPr="006756BB">
        <w:rPr>
          <w:rFonts w:ascii="Times New Roman" w:eastAsia="Calibri" w:hAnsi="Times New Roman" w:cs="Times New Roman"/>
          <w:color w:val="000000"/>
          <w:sz w:val="28"/>
          <w:szCs w:val="28"/>
        </w:rPr>
        <w:t>любая информация, размещенная на нем. Чаще всего под контентом понимается текстовое содержание. Без качественного и регулярно обновляемого контента практически невозможно повысить эффективность онлайн-бизнеса и вывести сайт в топ поисковых рейтингов. Любая информация, которую сайт предлагает пользователю, должна быть полезной. Практика показывает, что откровенно рекламные статьи не пользуются большим доверием у читателей. Но надежный и актуальный контент экспертного типа, который рассказывает обо всех плюсах, минусах и особенностях продукта, услуги или компании, напротив, заставляет людей задерживаться на сайте и, наконец, нажимать кнопку «Купить».</w:t>
      </w:r>
    </w:p>
    <w:p w14:paraId="0BE15BA5" w14:textId="52AD000A" w:rsidR="006756BB" w:rsidRPr="006756BB" w:rsidRDefault="006756BB" w:rsidP="006756BB">
      <w:pPr>
        <w:shd w:val="clear" w:color="auto" w:fill="FFFFFF"/>
        <w:spacing w:after="0" w:line="360" w:lineRule="auto"/>
        <w:ind w:right="424" w:firstLine="709"/>
        <w:jc w:val="both"/>
        <w:rPr>
          <w:rFonts w:ascii="Times New Roman" w:eastAsia="Times New Roman" w:hAnsi="Times New Roman" w:cs="Times New Roman"/>
          <w:color w:val="000000"/>
          <w:sz w:val="28"/>
          <w:szCs w:val="28"/>
          <w:lang w:eastAsia="ru-RU"/>
        </w:rPr>
      </w:pPr>
      <w:r w:rsidRPr="006756BB">
        <w:rPr>
          <w:rFonts w:ascii="Times New Roman" w:eastAsia="Times New Roman" w:hAnsi="Times New Roman" w:cs="Times New Roman"/>
          <w:color w:val="000000"/>
          <w:sz w:val="28"/>
          <w:szCs w:val="28"/>
          <w:lang w:eastAsia="ru-RU"/>
        </w:rPr>
        <w:t>Текстовое содержимое</w:t>
      </w:r>
      <w:r w:rsidRPr="006E501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6E501B">
        <w:rPr>
          <w:rFonts w:ascii="Times New Roman" w:eastAsia="Times New Roman" w:hAnsi="Times New Roman" w:cs="Times New Roman"/>
          <w:color w:val="000000"/>
          <w:sz w:val="28"/>
          <w:szCs w:val="28"/>
          <w:lang w:eastAsia="ru-RU"/>
        </w:rPr>
        <w:t xml:space="preserve"> </w:t>
      </w:r>
      <w:r w:rsidRPr="006756BB">
        <w:rPr>
          <w:rFonts w:ascii="Times New Roman" w:eastAsia="Times New Roman" w:hAnsi="Times New Roman" w:cs="Times New Roman"/>
          <w:color w:val="000000"/>
          <w:sz w:val="28"/>
          <w:szCs w:val="28"/>
          <w:lang w:eastAsia="ru-RU"/>
        </w:rPr>
        <w:t>это информационное содержимое, выраженное в виде текста. Наиболее важная и массовая форма контента сайта (около 80% всей информации в интернете).</w:t>
      </w:r>
    </w:p>
    <w:p w14:paraId="5F857526" w14:textId="77777777" w:rsidR="006756BB" w:rsidRPr="006756BB" w:rsidRDefault="006756BB" w:rsidP="006756BB">
      <w:pPr>
        <w:shd w:val="clear" w:color="auto" w:fill="FFFFFF"/>
        <w:spacing w:after="0" w:line="360" w:lineRule="auto"/>
        <w:ind w:right="424" w:firstLine="709"/>
        <w:jc w:val="both"/>
        <w:rPr>
          <w:rFonts w:ascii="Times New Roman" w:eastAsia="Times New Roman" w:hAnsi="Times New Roman" w:cs="Times New Roman"/>
          <w:color w:val="000000"/>
          <w:sz w:val="28"/>
          <w:szCs w:val="28"/>
          <w:lang w:eastAsia="ru-RU"/>
        </w:rPr>
      </w:pPr>
      <w:r w:rsidRPr="006756BB">
        <w:rPr>
          <w:rFonts w:ascii="Times New Roman" w:eastAsia="Times New Roman" w:hAnsi="Times New Roman" w:cs="Times New Roman"/>
          <w:color w:val="000000"/>
          <w:sz w:val="28"/>
          <w:szCs w:val="28"/>
          <w:lang w:eastAsia="ru-RU"/>
        </w:rPr>
        <w:t>Независимо от того, какими бы интеллектуальными ни были алгоритмы поисковых систем, большинство из них, тем не менее, предназначены для анализа текстового контента, присутствующего на страницах ранжированных сайтов. Его качество является важнейшим показателем внутренней оптимизации сайта.</w:t>
      </w:r>
    </w:p>
    <w:p w14:paraId="762BE867" w14:textId="2BF23784" w:rsidR="006756BB" w:rsidRPr="0026669B" w:rsidRDefault="006756BB" w:rsidP="006756BB">
      <w:pPr>
        <w:shd w:val="clear" w:color="auto" w:fill="FFFFFF"/>
        <w:spacing w:after="0" w:line="360" w:lineRule="auto"/>
        <w:ind w:right="424" w:firstLine="709"/>
        <w:jc w:val="both"/>
        <w:rPr>
          <w:rFonts w:ascii="Times New Roman" w:eastAsia="Times New Roman" w:hAnsi="Times New Roman" w:cs="Times New Roman"/>
          <w:color w:val="000000"/>
          <w:sz w:val="28"/>
          <w:szCs w:val="28"/>
          <w:lang w:eastAsia="ru-RU"/>
        </w:rPr>
      </w:pPr>
      <w:r w:rsidRPr="006756BB">
        <w:rPr>
          <w:rFonts w:ascii="Times New Roman" w:eastAsia="Times New Roman" w:hAnsi="Times New Roman" w:cs="Times New Roman"/>
          <w:color w:val="000000"/>
          <w:sz w:val="28"/>
          <w:szCs w:val="28"/>
          <w:lang w:eastAsia="ru-RU"/>
        </w:rPr>
        <w:t>Текстовое содержимое страниц раскрученного веб-ресурса должно обладать способностью «удовлетворять» не только роботов поисковых систем, но и живых посетителей. Для этого он должен быть достаточно объемным, уникальным, актуальным, экспертным, компетентным, полезным, а также правильно оптимизированным для запросов, по которым продвигается веб-страница</w:t>
      </w:r>
      <w:r w:rsidR="0026669B" w:rsidRPr="006E501B">
        <w:rPr>
          <w:rFonts w:ascii="Times New Roman" w:eastAsia="Times New Roman" w:hAnsi="Times New Roman" w:cs="Times New Roman"/>
          <w:color w:val="000000"/>
          <w:sz w:val="28"/>
          <w:szCs w:val="28"/>
          <w:lang w:eastAsia="ru-RU"/>
        </w:rPr>
        <w:t>.</w:t>
      </w:r>
    </w:p>
    <w:p w14:paraId="4EFFA061" w14:textId="04D4E398" w:rsidR="006756BB" w:rsidRPr="006756BB" w:rsidRDefault="006756BB" w:rsidP="006E501B">
      <w:pPr>
        <w:shd w:val="clear" w:color="auto" w:fill="FFFFFF"/>
        <w:spacing w:after="0" w:line="360" w:lineRule="auto"/>
        <w:ind w:right="424" w:firstLine="709"/>
        <w:jc w:val="both"/>
        <w:rPr>
          <w:rFonts w:ascii="Times New Roman" w:eastAsia="Times New Roman" w:hAnsi="Times New Roman" w:cs="Times New Roman"/>
          <w:color w:val="000000"/>
          <w:sz w:val="28"/>
          <w:szCs w:val="28"/>
          <w:lang w:eastAsia="ru-RU"/>
        </w:rPr>
      </w:pPr>
      <w:r w:rsidRPr="006756BB">
        <w:rPr>
          <w:rFonts w:ascii="Times New Roman" w:eastAsia="Times New Roman" w:hAnsi="Times New Roman" w:cs="Times New Roman"/>
          <w:color w:val="000000"/>
          <w:sz w:val="28"/>
          <w:szCs w:val="28"/>
          <w:lang w:eastAsia="ru-RU"/>
        </w:rPr>
        <w:t>Функции текстового контента:</w:t>
      </w:r>
    </w:p>
    <w:p w14:paraId="0515128A" w14:textId="77777777" w:rsidR="006756BB" w:rsidRDefault="006756BB" w:rsidP="006756BB">
      <w:pPr>
        <w:pStyle w:val="a8"/>
        <w:numPr>
          <w:ilvl w:val="0"/>
          <w:numId w:val="36"/>
        </w:numPr>
        <w:shd w:val="clear" w:color="auto" w:fill="FFFFFF"/>
        <w:spacing w:after="0" w:line="360" w:lineRule="auto"/>
        <w:ind w:left="0" w:right="425" w:firstLine="851"/>
        <w:jc w:val="both"/>
        <w:rPr>
          <w:rFonts w:ascii="Times New Roman" w:eastAsia="Calibri" w:hAnsi="Times New Roman" w:cs="Times New Roman"/>
          <w:color w:val="000000"/>
          <w:sz w:val="28"/>
          <w:szCs w:val="28"/>
        </w:rPr>
      </w:pPr>
      <w:r w:rsidRPr="006756BB">
        <w:rPr>
          <w:rFonts w:ascii="Times New Roman" w:eastAsia="Calibri" w:hAnsi="Times New Roman" w:cs="Times New Roman"/>
          <w:color w:val="000000"/>
          <w:sz w:val="28"/>
          <w:szCs w:val="28"/>
        </w:rPr>
        <w:t>продвижение веб-сайта в поисковых системах;</w:t>
      </w:r>
    </w:p>
    <w:p w14:paraId="690388D0" w14:textId="77777777" w:rsidR="006756BB" w:rsidRDefault="006756BB" w:rsidP="006756BB">
      <w:pPr>
        <w:pStyle w:val="a8"/>
        <w:numPr>
          <w:ilvl w:val="0"/>
          <w:numId w:val="36"/>
        </w:numPr>
        <w:shd w:val="clear" w:color="auto" w:fill="FFFFFF"/>
        <w:spacing w:after="0" w:line="360" w:lineRule="auto"/>
        <w:ind w:left="0" w:right="425" w:firstLine="851"/>
        <w:jc w:val="both"/>
        <w:rPr>
          <w:rFonts w:ascii="Times New Roman" w:eastAsia="Calibri" w:hAnsi="Times New Roman" w:cs="Times New Roman"/>
          <w:color w:val="000000"/>
          <w:sz w:val="28"/>
          <w:szCs w:val="28"/>
        </w:rPr>
      </w:pPr>
      <w:r w:rsidRPr="006756BB">
        <w:rPr>
          <w:rFonts w:ascii="Times New Roman" w:eastAsia="Calibri" w:hAnsi="Times New Roman" w:cs="Times New Roman"/>
          <w:color w:val="000000"/>
          <w:sz w:val="28"/>
          <w:szCs w:val="28"/>
        </w:rPr>
        <w:t>привлечение пользователей поисковиков на сайт;</w:t>
      </w:r>
    </w:p>
    <w:p w14:paraId="0F70B24C" w14:textId="59533ACC" w:rsidR="006756BB" w:rsidRPr="006756BB" w:rsidRDefault="006756BB" w:rsidP="006E501B">
      <w:pPr>
        <w:pStyle w:val="a8"/>
        <w:numPr>
          <w:ilvl w:val="0"/>
          <w:numId w:val="36"/>
        </w:numPr>
        <w:shd w:val="clear" w:color="auto" w:fill="FFFFFF"/>
        <w:spacing w:after="0" w:line="360" w:lineRule="auto"/>
        <w:ind w:left="0" w:right="425" w:firstLine="851"/>
        <w:jc w:val="both"/>
        <w:rPr>
          <w:rFonts w:ascii="Times New Roman" w:eastAsia="Calibri" w:hAnsi="Times New Roman" w:cs="Times New Roman"/>
          <w:color w:val="000000"/>
          <w:sz w:val="28"/>
          <w:szCs w:val="28"/>
        </w:rPr>
      </w:pPr>
      <w:r w:rsidRPr="006756BB">
        <w:rPr>
          <w:rFonts w:ascii="Times New Roman" w:eastAsia="Calibri" w:hAnsi="Times New Roman" w:cs="Times New Roman"/>
          <w:color w:val="000000"/>
          <w:sz w:val="28"/>
          <w:szCs w:val="28"/>
        </w:rPr>
        <w:t>преобразование посетителей сайта в клиентов.</w:t>
      </w:r>
    </w:p>
    <w:p w14:paraId="6CF2E67D" w14:textId="096081A7" w:rsidR="006756BB" w:rsidRDefault="00A72471" w:rsidP="00A72471">
      <w:pPr>
        <w:spacing w:before="240" w:after="0" w:line="480" w:lineRule="auto"/>
        <w:ind w:right="424"/>
        <w:jc w:val="center"/>
        <w:rPr>
          <w:rFonts w:ascii="Times New Roman" w:hAnsi="Times New Roman" w:cs="Times New Roman"/>
          <w:sz w:val="28"/>
          <w:szCs w:val="28"/>
        </w:rPr>
      </w:pPr>
      <w:r w:rsidRPr="00A72471">
        <w:rPr>
          <w:rFonts w:ascii="Times New Roman" w:hAnsi="Times New Roman" w:cs="Times New Roman"/>
          <w:sz w:val="28"/>
          <w:szCs w:val="28"/>
        </w:rPr>
        <w:lastRenderedPageBreak/>
        <w:t>2.6 Разработка мультимедийного контента</w:t>
      </w:r>
    </w:p>
    <w:p w14:paraId="359D93AB" w14:textId="57231007" w:rsidR="00174FD0" w:rsidRPr="00174FD0" w:rsidRDefault="0017571B" w:rsidP="00174FD0">
      <w:pPr>
        <w:spacing w:after="0" w:line="360" w:lineRule="auto"/>
        <w:ind w:right="424"/>
        <w:jc w:val="both"/>
        <w:rPr>
          <w:ins w:id="291" w:author="Alex" w:date="2020-06-11T04:26:00Z"/>
          <w:rFonts w:ascii="Times New Roman" w:hAnsi="Times New Roman" w:cs="Times New Roman"/>
          <w:sz w:val="28"/>
          <w:szCs w:val="28"/>
        </w:rPr>
      </w:pPr>
      <w:r>
        <w:rPr>
          <w:rFonts w:ascii="Times New Roman" w:hAnsi="Times New Roman" w:cs="Times New Roman"/>
          <w:sz w:val="28"/>
          <w:szCs w:val="28"/>
        </w:rPr>
        <w:tab/>
      </w:r>
      <w:ins w:id="292" w:author="Alex" w:date="2020-06-11T04:26:00Z">
        <w:r w:rsidR="00174FD0" w:rsidRPr="00174FD0">
          <w:rPr>
            <w:rFonts w:ascii="Times New Roman" w:hAnsi="Times New Roman" w:cs="Times New Roman"/>
            <w:sz w:val="28"/>
            <w:szCs w:val="28"/>
          </w:rPr>
          <w:t>На сегодняшний день, современные мультимедийные технологии предоставляют богатую палитру средств технической и творческой выразительности, которые служат для полного раскрытия потенциала задумки творца. Поэтому достаточно трудно провести четкую границу понятия «контент», так как способы наполнения внутренним содержанием тех или иных мультимедийных установок могут быть различными, и при этом они находятся в непрерывном развитии и совершенствовании. Однако, в целом под мультимедийным контентом понимают аудио и видео произведения, а также специализированное программное обеспечение.</w:t>
        </w:r>
      </w:ins>
    </w:p>
    <w:p w14:paraId="755531CA" w14:textId="5D014047" w:rsidR="00174FD0" w:rsidRDefault="00174FD0">
      <w:pPr>
        <w:spacing w:after="0" w:line="360" w:lineRule="auto"/>
        <w:ind w:right="424" w:firstLine="708"/>
        <w:jc w:val="both"/>
        <w:rPr>
          <w:ins w:id="293" w:author="Alex" w:date="2020-06-11T04:26:00Z"/>
          <w:rFonts w:ascii="Times New Roman" w:hAnsi="Times New Roman" w:cs="Times New Roman"/>
          <w:sz w:val="28"/>
          <w:szCs w:val="28"/>
        </w:rPr>
        <w:pPrChange w:id="294" w:author="Alex" w:date="2020-06-11T04:26:00Z">
          <w:pPr>
            <w:spacing w:after="0" w:line="360" w:lineRule="auto"/>
            <w:ind w:right="424"/>
            <w:jc w:val="both"/>
          </w:pPr>
        </w:pPrChange>
      </w:pPr>
      <w:ins w:id="295" w:author="Alex" w:date="2020-06-11T04:26:00Z">
        <w:r w:rsidRPr="00174FD0">
          <w:rPr>
            <w:rFonts w:ascii="Times New Roman" w:hAnsi="Times New Roman" w:cs="Times New Roman"/>
            <w:sz w:val="28"/>
            <w:szCs w:val="28"/>
          </w:rPr>
          <w:t>Существую</w:t>
        </w:r>
        <w:r>
          <w:rPr>
            <w:rFonts w:ascii="Times New Roman" w:hAnsi="Times New Roman" w:cs="Times New Roman"/>
            <w:sz w:val="28"/>
            <w:szCs w:val="28"/>
          </w:rPr>
          <w:t>т</w:t>
        </w:r>
        <w:r w:rsidRPr="00174FD0">
          <w:rPr>
            <w:rFonts w:ascii="Times New Roman" w:hAnsi="Times New Roman" w:cs="Times New Roman"/>
            <w:sz w:val="28"/>
            <w:szCs w:val="28"/>
          </w:rPr>
          <w:t xml:space="preserve"> различные точки зрения о том, в какой момент при разработке общего мультимедийного решения стоит работать над его наполнением в виде контента. Есть мнение, что на начальном этапе разработки достаточно осуществить лишь принятие решений по техническим и организационным вопросам, а наполнение контентом можно осуществить только на конечных стадиях реализации. </w:t>
        </w:r>
      </w:ins>
    </w:p>
    <w:p w14:paraId="3945D44D" w14:textId="289849D5" w:rsidR="00314EBE" w:rsidRDefault="00314EBE">
      <w:pPr>
        <w:spacing w:after="0" w:line="360" w:lineRule="auto"/>
        <w:ind w:right="424" w:firstLine="708"/>
        <w:jc w:val="both"/>
        <w:rPr>
          <w:rFonts w:ascii="Times New Roman" w:hAnsi="Times New Roman" w:cs="Times New Roman"/>
          <w:sz w:val="28"/>
          <w:szCs w:val="28"/>
        </w:rPr>
        <w:pPrChange w:id="296" w:author="Alex" w:date="2020-06-11T04:26:00Z">
          <w:pPr>
            <w:spacing w:after="0" w:line="360" w:lineRule="auto"/>
            <w:ind w:right="424"/>
            <w:jc w:val="both"/>
          </w:pPr>
        </w:pPrChange>
      </w:pPr>
      <w:r w:rsidRPr="00314EBE">
        <w:rPr>
          <w:rFonts w:ascii="Times New Roman" w:hAnsi="Times New Roman" w:cs="Times New Roman"/>
          <w:sz w:val="28"/>
          <w:szCs w:val="28"/>
        </w:rPr>
        <w:t>При импорте входных данных в базу было принято решение хранить названия изображений в базе данных, для подключения их в веб-приложении при отображении товара в каталоге.</w:t>
      </w:r>
    </w:p>
    <w:p w14:paraId="565A9BDD" w14:textId="0413AB3C" w:rsidR="0017571B" w:rsidRDefault="00E9502E" w:rsidP="00314EBE">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Изображения товаров в интернет-магазине направлены на то, чтобы привлечь покупателя и дать представление о покупаемом им продукте. Помимо внешнего оформления, изображения определяют весь страниц веб-ресурса и влияют на то, с какой скоростью они будут загружаться.</w:t>
      </w:r>
      <w:r w:rsidR="00314EBE">
        <w:rPr>
          <w:rFonts w:ascii="Times New Roman" w:hAnsi="Times New Roman" w:cs="Times New Roman"/>
          <w:sz w:val="28"/>
          <w:szCs w:val="28"/>
        </w:rPr>
        <w:t xml:space="preserve"> </w:t>
      </w:r>
    </w:p>
    <w:p w14:paraId="019CE0C3" w14:textId="1930C655" w:rsidR="00314EBE" w:rsidRDefault="00314EBE" w:rsidP="006E501B">
      <w:pPr>
        <w:spacing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Как выглядят изображения товара в каталоге можно посмотреть на рисунке 4.</w:t>
      </w:r>
    </w:p>
    <w:p w14:paraId="3B7348D4" w14:textId="29AD489D" w:rsidR="00E9502E" w:rsidRPr="00944252" w:rsidRDefault="00E9502E" w:rsidP="006E501B">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r>
    </w:p>
    <w:p w14:paraId="6D5932D7" w14:textId="7F35779A" w:rsidR="0017571B" w:rsidRDefault="0017571B">
      <w:pPr>
        <w:spacing w:after="0" w:line="480" w:lineRule="auto"/>
        <w:ind w:right="424"/>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sz w:val="28"/>
          <w:szCs w:val="28"/>
        </w:rPr>
        <w:lastRenderedPageBreak/>
        <w:t>3 ОТЛАДКА И ТЕСТИРОВАНИЕ</w:t>
      </w:r>
    </w:p>
    <w:p w14:paraId="3548178B" w14:textId="193DD109" w:rsidR="0017571B" w:rsidRDefault="0017571B" w:rsidP="00314EBE">
      <w:pPr>
        <w:spacing w:after="0" w:line="480" w:lineRule="auto"/>
        <w:ind w:right="424"/>
        <w:jc w:val="center"/>
        <w:rPr>
          <w:rFonts w:ascii="Times New Roman" w:hAnsi="Times New Roman" w:cs="Times New Roman"/>
          <w:sz w:val="28"/>
          <w:szCs w:val="28"/>
        </w:rPr>
      </w:pPr>
      <w:r w:rsidRPr="0017571B">
        <w:rPr>
          <w:rFonts w:ascii="Times New Roman" w:hAnsi="Times New Roman" w:cs="Times New Roman"/>
          <w:sz w:val="28"/>
          <w:szCs w:val="28"/>
        </w:rPr>
        <w:t>3.1 Выбор стратегии тестирования</w:t>
      </w:r>
    </w:p>
    <w:p w14:paraId="4921CE82" w14:textId="77777777" w:rsidR="00D0248B" w:rsidRDefault="001859B4" w:rsidP="006E501B">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Качество программного продукта характеризуется набором свойств, определяю</w:t>
      </w:r>
      <w:r w:rsidR="00D0248B">
        <w:rPr>
          <w:rFonts w:ascii="Times New Roman" w:hAnsi="Times New Roman" w:cs="Times New Roman"/>
          <w:sz w:val="28"/>
          <w:szCs w:val="28"/>
        </w:rPr>
        <w:t xml:space="preserve">щих </w:t>
      </w:r>
      <w:r>
        <w:rPr>
          <w:rFonts w:ascii="Times New Roman" w:hAnsi="Times New Roman" w:cs="Times New Roman"/>
          <w:sz w:val="28"/>
          <w:szCs w:val="28"/>
        </w:rPr>
        <w:t>насколько качественно</w:t>
      </w:r>
      <w:r w:rsidR="00016D1B">
        <w:rPr>
          <w:rFonts w:ascii="Times New Roman" w:hAnsi="Times New Roman" w:cs="Times New Roman"/>
          <w:sz w:val="28"/>
          <w:szCs w:val="28"/>
        </w:rPr>
        <w:t xml:space="preserve"> продукт был спроектирован и разработан</w:t>
      </w:r>
      <w:r w:rsidR="00D0248B">
        <w:rPr>
          <w:rFonts w:ascii="Times New Roman" w:hAnsi="Times New Roman" w:cs="Times New Roman"/>
          <w:sz w:val="28"/>
          <w:szCs w:val="28"/>
        </w:rPr>
        <w:t>, с точки зрения заинтересованных в этом продукте сторон, например</w:t>
      </w:r>
      <w:r w:rsidR="00D0248B" w:rsidRPr="006E501B">
        <w:rPr>
          <w:rFonts w:ascii="Times New Roman" w:hAnsi="Times New Roman" w:cs="Times New Roman"/>
          <w:sz w:val="28"/>
          <w:szCs w:val="28"/>
        </w:rPr>
        <w:t xml:space="preserve">: </w:t>
      </w:r>
      <w:r w:rsidR="00D0248B">
        <w:rPr>
          <w:rFonts w:ascii="Times New Roman" w:hAnsi="Times New Roman" w:cs="Times New Roman"/>
          <w:sz w:val="28"/>
          <w:szCs w:val="28"/>
        </w:rPr>
        <w:t>заказчики продукта, спонсоры, конечный пользователь, разработчики, инженеры поддержки, тестировщики и так далее. Каждый из заинтересованных сторон может иметь различное представление о продукте и насколько он качественно спроектирован.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точных способов обеспечения качества разработки программного обеспечения качества программного продукта.</w:t>
      </w:r>
    </w:p>
    <w:p w14:paraId="79889F34" w14:textId="64B26B11" w:rsidR="00D0248B" w:rsidRDefault="00D0248B" w:rsidP="00D0248B">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Во время тестирования веб-приложения нужно обращать на тесты</w:t>
      </w:r>
      <w:r w:rsidRPr="006E501B">
        <w:rPr>
          <w:rFonts w:ascii="Times New Roman" w:hAnsi="Times New Roman" w:cs="Times New Roman"/>
          <w:sz w:val="28"/>
          <w:szCs w:val="28"/>
        </w:rPr>
        <w:t>:</w:t>
      </w:r>
    </w:p>
    <w:p w14:paraId="0A0C9E62" w14:textId="1631C61F" w:rsidR="001859B4"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удобства использования;</w:t>
      </w:r>
    </w:p>
    <w:p w14:paraId="0E8A5ABF" w14:textId="5FD2EDA7" w:rsidR="00D0248B"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функций;</w:t>
      </w:r>
    </w:p>
    <w:p w14:paraId="39F401AD" w14:textId="5ED32200" w:rsidR="00D0248B"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совместимости;</w:t>
      </w:r>
    </w:p>
    <w:p w14:paraId="64CC545B" w14:textId="27679852" w:rsidR="00D0248B"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баз данных;</w:t>
      </w:r>
    </w:p>
    <w:p w14:paraId="4C4B3916" w14:textId="0EE7985D" w:rsidR="00D0248B"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безопасности;</w:t>
      </w:r>
    </w:p>
    <w:p w14:paraId="65CCCE99" w14:textId="69D9B11D" w:rsidR="00D0248B" w:rsidRDefault="00D0248B" w:rsidP="00D0248B">
      <w:pPr>
        <w:pStyle w:val="a8"/>
        <w:numPr>
          <w:ilvl w:val="0"/>
          <w:numId w:val="36"/>
        </w:numPr>
        <w:spacing w:after="0" w:line="360" w:lineRule="auto"/>
        <w:ind w:left="0" w:right="425" w:firstLine="851"/>
        <w:jc w:val="both"/>
        <w:rPr>
          <w:rFonts w:ascii="Times New Roman" w:hAnsi="Times New Roman" w:cs="Times New Roman"/>
          <w:sz w:val="28"/>
          <w:szCs w:val="28"/>
        </w:rPr>
      </w:pPr>
      <w:r>
        <w:rPr>
          <w:rFonts w:ascii="Times New Roman" w:hAnsi="Times New Roman" w:cs="Times New Roman"/>
          <w:sz w:val="28"/>
          <w:szCs w:val="28"/>
        </w:rPr>
        <w:t>производительности.</w:t>
      </w:r>
    </w:p>
    <w:p w14:paraId="5F6C9540" w14:textId="56CCDB98" w:rsidR="00D0248B" w:rsidRDefault="00D0248B" w:rsidP="00D0248B">
      <w:pPr>
        <w:spacing w:after="0" w:line="360" w:lineRule="auto"/>
        <w:ind w:right="425" w:firstLine="708"/>
        <w:jc w:val="both"/>
        <w:rPr>
          <w:rFonts w:ascii="Times New Roman" w:hAnsi="Times New Roman" w:cs="Times New Roman"/>
          <w:sz w:val="28"/>
          <w:szCs w:val="28"/>
        </w:rPr>
      </w:pPr>
      <w:r w:rsidRPr="006E501B">
        <w:rPr>
          <w:rFonts w:ascii="Times New Roman" w:hAnsi="Times New Roman" w:cs="Times New Roman"/>
          <w:sz w:val="28"/>
          <w:szCs w:val="28"/>
        </w:rPr>
        <w:t>Для тестирования данной информационной системы был выбран вариант функционального тестирования.</w:t>
      </w:r>
    </w:p>
    <w:p w14:paraId="0C11456A" w14:textId="29348557" w:rsidR="00D0248B" w:rsidRPr="006E501B" w:rsidRDefault="00D0248B" w:rsidP="006E501B">
      <w:pPr>
        <w:spacing w:after="0" w:line="360" w:lineRule="auto"/>
        <w:ind w:right="425" w:firstLine="708"/>
        <w:jc w:val="both"/>
        <w:rPr>
          <w:rFonts w:ascii="Times New Roman" w:hAnsi="Times New Roman" w:cs="Times New Roman"/>
          <w:sz w:val="28"/>
          <w:szCs w:val="28"/>
        </w:rPr>
      </w:pPr>
      <w:r w:rsidRPr="00D0248B">
        <w:rPr>
          <w:rFonts w:ascii="Times New Roman" w:hAnsi="Times New Roman" w:cs="Times New Roman"/>
          <w:sz w:val="28"/>
          <w:szCs w:val="28"/>
        </w:rPr>
        <w:t xml:space="preserve">Функциональное тестирование — это тестирование </w:t>
      </w:r>
      <w:r>
        <w:rPr>
          <w:rFonts w:ascii="Times New Roman" w:hAnsi="Times New Roman" w:cs="Times New Roman"/>
          <w:sz w:val="28"/>
          <w:szCs w:val="28"/>
        </w:rPr>
        <w:t>программного продукта (ПО)</w:t>
      </w:r>
      <w:r w:rsidRPr="00D0248B">
        <w:rPr>
          <w:rFonts w:ascii="Times New Roman" w:hAnsi="Times New Roman" w:cs="Times New Roman"/>
          <w:sz w:val="28"/>
          <w:szCs w:val="28"/>
        </w:rPr>
        <w:t xml:space="preserve"> в целях проверки реализуемости функциональных требований, то есть способности ПО в определённых условиях решать задачи, нужные пользователям. Функциональные требования определяют, что именно делает ПО, какие задачи оно решает.</w:t>
      </w:r>
    </w:p>
    <w:p w14:paraId="4066DD6E" w14:textId="77777777" w:rsidR="00D0248B" w:rsidRDefault="00D0248B">
      <w:pPr>
        <w:rPr>
          <w:rFonts w:ascii="Times New Roman" w:hAnsi="Times New Roman" w:cs="Times New Roman"/>
          <w:sz w:val="28"/>
          <w:szCs w:val="28"/>
        </w:rPr>
      </w:pPr>
      <w:r>
        <w:rPr>
          <w:rFonts w:ascii="Times New Roman" w:hAnsi="Times New Roman" w:cs="Times New Roman"/>
          <w:sz w:val="28"/>
          <w:szCs w:val="28"/>
        </w:rPr>
        <w:br w:type="page"/>
      </w:r>
    </w:p>
    <w:p w14:paraId="29BBEDEA" w14:textId="4FB9F830" w:rsidR="0017571B" w:rsidRDefault="0017571B">
      <w:pPr>
        <w:spacing w:after="0" w:line="480" w:lineRule="auto"/>
        <w:ind w:right="425"/>
        <w:jc w:val="center"/>
        <w:rPr>
          <w:rFonts w:ascii="Times New Roman" w:hAnsi="Times New Roman" w:cs="Times New Roman"/>
          <w:sz w:val="28"/>
          <w:szCs w:val="28"/>
        </w:rPr>
      </w:pPr>
      <w:r w:rsidRPr="0017571B">
        <w:rPr>
          <w:rFonts w:ascii="Times New Roman" w:hAnsi="Times New Roman" w:cs="Times New Roman"/>
          <w:sz w:val="28"/>
          <w:szCs w:val="28"/>
        </w:rPr>
        <w:lastRenderedPageBreak/>
        <w:t>3.2 Разработка сценариев тестирования</w:t>
      </w:r>
    </w:p>
    <w:p w14:paraId="2C731A83" w14:textId="7760A366" w:rsidR="00D0248B" w:rsidRDefault="00D0248B" w:rsidP="00D0248B">
      <w:pPr>
        <w:spacing w:after="0" w:line="360" w:lineRule="auto"/>
        <w:ind w:right="425" w:firstLine="709"/>
        <w:rPr>
          <w:rFonts w:ascii="Times New Roman" w:hAnsi="Times New Roman" w:cs="Times New Roman"/>
          <w:sz w:val="28"/>
          <w:szCs w:val="28"/>
        </w:rPr>
      </w:pPr>
      <w:r>
        <w:rPr>
          <w:rFonts w:ascii="Times New Roman" w:hAnsi="Times New Roman" w:cs="Times New Roman"/>
          <w:sz w:val="28"/>
          <w:szCs w:val="28"/>
        </w:rPr>
        <w:t>Таблица 3 – Тест 1 – Регистрация пользователей</w:t>
      </w:r>
    </w:p>
    <w:tbl>
      <w:tblPr>
        <w:tblStyle w:val="1"/>
        <w:tblW w:w="0" w:type="auto"/>
        <w:tblInd w:w="-5" w:type="dxa"/>
        <w:tblLook w:val="04A0" w:firstRow="1" w:lastRow="0" w:firstColumn="1" w:lastColumn="0" w:noHBand="0" w:noVBand="1"/>
      </w:tblPr>
      <w:tblGrid>
        <w:gridCol w:w="3261"/>
        <w:gridCol w:w="5953"/>
      </w:tblGrid>
      <w:tr w:rsidR="0097157E" w:rsidRPr="004648EE" w14:paraId="463DC348" w14:textId="77777777" w:rsidTr="006E501B">
        <w:trPr>
          <w:trHeight w:val="414"/>
        </w:trPr>
        <w:tc>
          <w:tcPr>
            <w:tcW w:w="3261" w:type="dxa"/>
            <w:vAlign w:val="center"/>
          </w:tcPr>
          <w:p w14:paraId="371C9476" w14:textId="7CA21C8B" w:rsidR="0097157E" w:rsidRPr="004648EE" w:rsidRDefault="0097157E" w:rsidP="006E501B">
            <w:pPr>
              <w:spacing w:line="276" w:lineRule="auto"/>
              <w:jc w:val="center"/>
              <w:rPr>
                <w:sz w:val="28"/>
                <w:szCs w:val="28"/>
              </w:rPr>
            </w:pPr>
            <w:r>
              <w:rPr>
                <w:sz w:val="28"/>
                <w:szCs w:val="28"/>
              </w:rPr>
              <w:t>Наименование</w:t>
            </w:r>
          </w:p>
        </w:tc>
        <w:tc>
          <w:tcPr>
            <w:tcW w:w="5953" w:type="dxa"/>
            <w:vAlign w:val="center"/>
          </w:tcPr>
          <w:p w14:paraId="5E78400B" w14:textId="7A7EBF71" w:rsidR="0097157E" w:rsidRPr="004648EE" w:rsidRDefault="0012580E" w:rsidP="006E501B">
            <w:pPr>
              <w:spacing w:line="276" w:lineRule="auto"/>
              <w:jc w:val="center"/>
              <w:rPr>
                <w:sz w:val="28"/>
                <w:szCs w:val="28"/>
              </w:rPr>
            </w:pPr>
            <w:r>
              <w:rPr>
                <w:sz w:val="28"/>
                <w:szCs w:val="28"/>
              </w:rPr>
              <w:t>Описание</w:t>
            </w:r>
          </w:p>
        </w:tc>
      </w:tr>
      <w:tr w:rsidR="0097157E" w:rsidRPr="004648EE" w14:paraId="3059941C" w14:textId="77777777" w:rsidTr="006E501B">
        <w:trPr>
          <w:trHeight w:val="498"/>
        </w:trPr>
        <w:tc>
          <w:tcPr>
            <w:tcW w:w="3261" w:type="dxa"/>
            <w:vAlign w:val="center"/>
          </w:tcPr>
          <w:p w14:paraId="4A798077" w14:textId="6FB59BD5" w:rsidR="0097157E" w:rsidRPr="006E501B" w:rsidRDefault="0097157E" w:rsidP="006E501B">
            <w:pPr>
              <w:spacing w:line="276" w:lineRule="auto"/>
              <w:jc w:val="center"/>
              <w:rPr>
                <w:sz w:val="28"/>
                <w:szCs w:val="28"/>
              </w:rPr>
            </w:pPr>
            <w:r>
              <w:rPr>
                <w:sz w:val="28"/>
                <w:szCs w:val="28"/>
              </w:rPr>
              <w:t>Номер тест</w:t>
            </w:r>
            <w:r w:rsidR="009B6EFC">
              <w:rPr>
                <w:sz w:val="28"/>
                <w:szCs w:val="28"/>
              </w:rPr>
              <w:t>а</w:t>
            </w:r>
          </w:p>
        </w:tc>
        <w:tc>
          <w:tcPr>
            <w:tcW w:w="5953" w:type="dxa"/>
            <w:vAlign w:val="center"/>
          </w:tcPr>
          <w:p w14:paraId="324230DE" w14:textId="6B8356AC" w:rsidR="0097157E" w:rsidRPr="004648EE" w:rsidRDefault="0012580E" w:rsidP="006E501B">
            <w:pPr>
              <w:spacing w:line="276" w:lineRule="auto"/>
              <w:jc w:val="center"/>
              <w:rPr>
                <w:sz w:val="28"/>
                <w:szCs w:val="28"/>
              </w:rPr>
            </w:pPr>
            <w:r>
              <w:rPr>
                <w:sz w:val="28"/>
                <w:szCs w:val="28"/>
              </w:rPr>
              <w:t>1</w:t>
            </w:r>
          </w:p>
        </w:tc>
      </w:tr>
      <w:tr w:rsidR="0012580E" w:rsidRPr="004648EE" w14:paraId="31CDC79E" w14:textId="77777777" w:rsidTr="0012580E">
        <w:trPr>
          <w:trHeight w:val="498"/>
        </w:trPr>
        <w:tc>
          <w:tcPr>
            <w:tcW w:w="3261" w:type="dxa"/>
            <w:vAlign w:val="center"/>
          </w:tcPr>
          <w:p w14:paraId="44794C0F" w14:textId="15E65C08" w:rsidR="0012580E" w:rsidRDefault="0012580E" w:rsidP="0012580E">
            <w:pPr>
              <w:spacing w:line="276" w:lineRule="auto"/>
              <w:jc w:val="center"/>
              <w:rPr>
                <w:sz w:val="28"/>
                <w:szCs w:val="28"/>
              </w:rPr>
            </w:pPr>
            <w:r>
              <w:rPr>
                <w:sz w:val="28"/>
                <w:szCs w:val="28"/>
              </w:rPr>
              <w:t>Название</w:t>
            </w:r>
          </w:p>
        </w:tc>
        <w:tc>
          <w:tcPr>
            <w:tcW w:w="5953" w:type="dxa"/>
            <w:vAlign w:val="center"/>
          </w:tcPr>
          <w:p w14:paraId="7C67B669" w14:textId="646B0403" w:rsidR="0012580E" w:rsidRDefault="0012580E" w:rsidP="0012580E">
            <w:pPr>
              <w:spacing w:line="276" w:lineRule="auto"/>
              <w:ind w:right="28"/>
              <w:jc w:val="center"/>
              <w:rPr>
                <w:sz w:val="28"/>
                <w:szCs w:val="28"/>
              </w:rPr>
            </w:pPr>
            <w:r>
              <w:rPr>
                <w:sz w:val="28"/>
                <w:szCs w:val="28"/>
              </w:rPr>
              <w:t>Регистрация пользователей</w:t>
            </w:r>
          </w:p>
        </w:tc>
      </w:tr>
      <w:tr w:rsidR="0097157E" w:rsidRPr="004648EE" w14:paraId="03A12B41" w14:textId="77777777" w:rsidTr="006E501B">
        <w:trPr>
          <w:trHeight w:val="498"/>
        </w:trPr>
        <w:tc>
          <w:tcPr>
            <w:tcW w:w="3261" w:type="dxa"/>
            <w:vAlign w:val="center"/>
          </w:tcPr>
          <w:p w14:paraId="7793B961" w14:textId="43C53230" w:rsidR="0097157E" w:rsidRPr="006E501B" w:rsidRDefault="0012580E" w:rsidP="006E501B">
            <w:pPr>
              <w:spacing w:line="276" w:lineRule="auto"/>
              <w:jc w:val="center"/>
              <w:rPr>
                <w:sz w:val="28"/>
                <w:szCs w:val="28"/>
              </w:rPr>
            </w:pPr>
            <w:r>
              <w:rPr>
                <w:sz w:val="28"/>
                <w:szCs w:val="28"/>
              </w:rPr>
              <w:t>Приоритет</w:t>
            </w:r>
          </w:p>
        </w:tc>
        <w:tc>
          <w:tcPr>
            <w:tcW w:w="5953" w:type="dxa"/>
            <w:vAlign w:val="center"/>
          </w:tcPr>
          <w:p w14:paraId="793BBBD1" w14:textId="4D875933" w:rsidR="0097157E" w:rsidRPr="004648EE" w:rsidRDefault="0012580E" w:rsidP="006E501B">
            <w:pPr>
              <w:spacing w:line="276" w:lineRule="auto"/>
              <w:ind w:right="28"/>
              <w:jc w:val="center"/>
              <w:rPr>
                <w:sz w:val="28"/>
                <w:szCs w:val="28"/>
              </w:rPr>
            </w:pPr>
            <w:r>
              <w:rPr>
                <w:sz w:val="28"/>
                <w:szCs w:val="28"/>
              </w:rPr>
              <w:t>Высокий</w:t>
            </w:r>
          </w:p>
        </w:tc>
      </w:tr>
      <w:tr w:rsidR="0097157E" w:rsidRPr="004648EE" w14:paraId="48A337ED" w14:textId="77777777" w:rsidTr="006E501B">
        <w:trPr>
          <w:trHeight w:val="482"/>
        </w:trPr>
        <w:tc>
          <w:tcPr>
            <w:tcW w:w="3261" w:type="dxa"/>
            <w:vAlign w:val="center"/>
          </w:tcPr>
          <w:p w14:paraId="5905067F" w14:textId="37860903" w:rsidR="0097157E" w:rsidRPr="006E501B" w:rsidRDefault="0012580E" w:rsidP="006E501B">
            <w:pPr>
              <w:spacing w:line="276" w:lineRule="auto"/>
              <w:jc w:val="center"/>
              <w:rPr>
                <w:sz w:val="28"/>
                <w:szCs w:val="28"/>
              </w:rPr>
            </w:pPr>
            <w:r>
              <w:rPr>
                <w:sz w:val="28"/>
                <w:szCs w:val="28"/>
              </w:rPr>
              <w:t>Шаги</w:t>
            </w:r>
          </w:p>
        </w:tc>
        <w:tc>
          <w:tcPr>
            <w:tcW w:w="5953" w:type="dxa"/>
            <w:vAlign w:val="center"/>
          </w:tcPr>
          <w:p w14:paraId="78FAF8DF" w14:textId="77777777" w:rsidR="0097157E" w:rsidRDefault="0012580E" w:rsidP="0012580E">
            <w:pPr>
              <w:spacing w:line="276" w:lineRule="auto"/>
              <w:jc w:val="center"/>
              <w:rPr>
                <w:sz w:val="28"/>
                <w:szCs w:val="28"/>
              </w:rPr>
            </w:pPr>
            <w:r>
              <w:rPr>
                <w:sz w:val="28"/>
                <w:szCs w:val="28"/>
              </w:rPr>
              <w:t>1. Перейти на страницу регистрации</w:t>
            </w:r>
          </w:p>
          <w:p w14:paraId="05BF54F5" w14:textId="77777777" w:rsidR="0012580E" w:rsidRDefault="0012580E" w:rsidP="0012580E">
            <w:pPr>
              <w:spacing w:line="276" w:lineRule="auto"/>
              <w:jc w:val="center"/>
              <w:rPr>
                <w:sz w:val="28"/>
                <w:szCs w:val="28"/>
              </w:rPr>
            </w:pPr>
            <w:r>
              <w:rPr>
                <w:sz w:val="28"/>
                <w:szCs w:val="28"/>
              </w:rPr>
              <w:t>2. Заполнить все необходимые поля</w:t>
            </w:r>
            <w:r>
              <w:rPr>
                <w:sz w:val="28"/>
                <w:szCs w:val="28"/>
              </w:rPr>
              <w:br/>
              <w:t>3. Нажать кнопку «Регистрация»</w:t>
            </w:r>
          </w:p>
          <w:p w14:paraId="30D72495" w14:textId="74002D00" w:rsidR="0012580E" w:rsidRPr="004648EE" w:rsidRDefault="0012580E" w:rsidP="006E501B">
            <w:pPr>
              <w:spacing w:line="276" w:lineRule="auto"/>
              <w:jc w:val="center"/>
              <w:rPr>
                <w:sz w:val="28"/>
                <w:szCs w:val="28"/>
              </w:rPr>
            </w:pPr>
            <w:r>
              <w:rPr>
                <w:sz w:val="28"/>
                <w:szCs w:val="28"/>
              </w:rPr>
              <w:t>4. Перейти в электронную почту</w:t>
            </w:r>
            <w:r>
              <w:rPr>
                <w:sz w:val="28"/>
                <w:szCs w:val="28"/>
              </w:rPr>
              <w:br/>
              <w:t>5. Открыть письмо с подтверждением</w:t>
            </w:r>
            <w:r>
              <w:rPr>
                <w:sz w:val="28"/>
                <w:szCs w:val="28"/>
              </w:rPr>
              <w:br/>
              <w:t>6. Перейти по ссылке в письме</w:t>
            </w:r>
          </w:p>
        </w:tc>
      </w:tr>
      <w:tr w:rsidR="0097157E" w:rsidRPr="004648EE" w14:paraId="125D4A47" w14:textId="77777777" w:rsidTr="006E501B">
        <w:trPr>
          <w:trHeight w:val="498"/>
        </w:trPr>
        <w:tc>
          <w:tcPr>
            <w:tcW w:w="3261" w:type="dxa"/>
            <w:vAlign w:val="center"/>
          </w:tcPr>
          <w:p w14:paraId="38A56A19" w14:textId="1377AD6E" w:rsidR="0097157E" w:rsidRPr="006E501B" w:rsidRDefault="0012580E" w:rsidP="006E501B">
            <w:pPr>
              <w:spacing w:line="276" w:lineRule="auto"/>
              <w:jc w:val="center"/>
              <w:rPr>
                <w:sz w:val="28"/>
                <w:szCs w:val="28"/>
              </w:rPr>
            </w:pPr>
            <w:r>
              <w:rPr>
                <w:sz w:val="28"/>
                <w:szCs w:val="28"/>
              </w:rPr>
              <w:t>Ожидаемый результат</w:t>
            </w:r>
          </w:p>
        </w:tc>
        <w:tc>
          <w:tcPr>
            <w:tcW w:w="5953" w:type="dxa"/>
            <w:vAlign w:val="center"/>
          </w:tcPr>
          <w:p w14:paraId="3CE4033F" w14:textId="513CC8D5" w:rsidR="0097157E" w:rsidRPr="004648EE" w:rsidRDefault="0012580E" w:rsidP="006E501B">
            <w:pPr>
              <w:spacing w:line="276" w:lineRule="auto"/>
              <w:jc w:val="center"/>
              <w:rPr>
                <w:sz w:val="28"/>
                <w:szCs w:val="28"/>
              </w:rPr>
            </w:pPr>
            <w:r>
              <w:rPr>
                <w:sz w:val="28"/>
                <w:szCs w:val="28"/>
              </w:rPr>
              <w:t>Создана запись о пользователе в базе данных</w:t>
            </w:r>
          </w:p>
        </w:tc>
      </w:tr>
    </w:tbl>
    <w:p w14:paraId="491D24EE" w14:textId="29507606" w:rsidR="0012580E" w:rsidRDefault="0012580E" w:rsidP="0012580E">
      <w:pPr>
        <w:spacing w:before="240" w:after="0" w:line="360" w:lineRule="auto"/>
        <w:ind w:right="425"/>
        <w:rPr>
          <w:rFonts w:ascii="Times New Roman" w:hAnsi="Times New Roman" w:cs="Times New Roman"/>
          <w:sz w:val="28"/>
          <w:szCs w:val="28"/>
        </w:rPr>
      </w:pPr>
      <w:r>
        <w:rPr>
          <w:rFonts w:ascii="Times New Roman" w:hAnsi="Times New Roman" w:cs="Times New Roman"/>
          <w:sz w:val="28"/>
          <w:szCs w:val="28"/>
        </w:rPr>
        <w:tab/>
        <w:t>Таблица 4 – Тест 2 – Авторизация пользователей</w:t>
      </w:r>
    </w:p>
    <w:tbl>
      <w:tblPr>
        <w:tblStyle w:val="1"/>
        <w:tblW w:w="0" w:type="auto"/>
        <w:tblInd w:w="-5" w:type="dxa"/>
        <w:tblLook w:val="04A0" w:firstRow="1" w:lastRow="0" w:firstColumn="1" w:lastColumn="0" w:noHBand="0" w:noVBand="1"/>
      </w:tblPr>
      <w:tblGrid>
        <w:gridCol w:w="3261"/>
        <w:gridCol w:w="5953"/>
      </w:tblGrid>
      <w:tr w:rsidR="0012580E" w:rsidRPr="004648EE" w14:paraId="7481D99E" w14:textId="77777777" w:rsidTr="0004040C">
        <w:trPr>
          <w:trHeight w:val="414"/>
        </w:trPr>
        <w:tc>
          <w:tcPr>
            <w:tcW w:w="3261" w:type="dxa"/>
            <w:vAlign w:val="center"/>
          </w:tcPr>
          <w:p w14:paraId="636458ED" w14:textId="77777777" w:rsidR="0012580E" w:rsidRPr="004648EE" w:rsidRDefault="0012580E" w:rsidP="0004040C">
            <w:pPr>
              <w:spacing w:line="276" w:lineRule="auto"/>
              <w:jc w:val="center"/>
              <w:rPr>
                <w:sz w:val="28"/>
                <w:szCs w:val="28"/>
              </w:rPr>
            </w:pPr>
            <w:r>
              <w:rPr>
                <w:sz w:val="28"/>
                <w:szCs w:val="28"/>
              </w:rPr>
              <w:t>Наименование</w:t>
            </w:r>
          </w:p>
        </w:tc>
        <w:tc>
          <w:tcPr>
            <w:tcW w:w="5953" w:type="dxa"/>
            <w:vAlign w:val="center"/>
          </w:tcPr>
          <w:p w14:paraId="1BB471E3" w14:textId="77777777" w:rsidR="0012580E" w:rsidRPr="004648EE" w:rsidRDefault="0012580E" w:rsidP="0004040C">
            <w:pPr>
              <w:spacing w:line="276" w:lineRule="auto"/>
              <w:jc w:val="center"/>
              <w:rPr>
                <w:sz w:val="28"/>
                <w:szCs w:val="28"/>
              </w:rPr>
            </w:pPr>
            <w:r>
              <w:rPr>
                <w:sz w:val="28"/>
                <w:szCs w:val="28"/>
              </w:rPr>
              <w:t>Описание</w:t>
            </w:r>
          </w:p>
        </w:tc>
      </w:tr>
      <w:tr w:rsidR="0012580E" w:rsidRPr="004648EE" w14:paraId="2B819403" w14:textId="77777777" w:rsidTr="0004040C">
        <w:trPr>
          <w:trHeight w:val="498"/>
        </w:trPr>
        <w:tc>
          <w:tcPr>
            <w:tcW w:w="3261" w:type="dxa"/>
            <w:vAlign w:val="center"/>
          </w:tcPr>
          <w:p w14:paraId="34867F88" w14:textId="1AF98EA7" w:rsidR="0012580E" w:rsidRPr="00985635" w:rsidRDefault="0012580E" w:rsidP="0004040C">
            <w:pPr>
              <w:spacing w:line="276" w:lineRule="auto"/>
              <w:jc w:val="center"/>
              <w:rPr>
                <w:sz w:val="28"/>
                <w:szCs w:val="28"/>
              </w:rPr>
            </w:pPr>
            <w:r>
              <w:rPr>
                <w:sz w:val="28"/>
                <w:szCs w:val="28"/>
              </w:rPr>
              <w:t>Номер тест</w:t>
            </w:r>
            <w:r w:rsidR="009B6EFC">
              <w:rPr>
                <w:sz w:val="28"/>
                <w:szCs w:val="28"/>
              </w:rPr>
              <w:t>а</w:t>
            </w:r>
          </w:p>
        </w:tc>
        <w:tc>
          <w:tcPr>
            <w:tcW w:w="5953" w:type="dxa"/>
            <w:vAlign w:val="center"/>
          </w:tcPr>
          <w:p w14:paraId="26D74512" w14:textId="5C5C3ACD" w:rsidR="0012580E" w:rsidRPr="004648EE" w:rsidRDefault="0012580E" w:rsidP="0004040C">
            <w:pPr>
              <w:spacing w:line="276" w:lineRule="auto"/>
              <w:jc w:val="center"/>
              <w:rPr>
                <w:sz w:val="28"/>
                <w:szCs w:val="28"/>
              </w:rPr>
            </w:pPr>
            <w:r>
              <w:rPr>
                <w:sz w:val="28"/>
                <w:szCs w:val="28"/>
              </w:rPr>
              <w:t>2</w:t>
            </w:r>
          </w:p>
        </w:tc>
      </w:tr>
      <w:tr w:rsidR="0012580E" w14:paraId="1958ED27" w14:textId="77777777" w:rsidTr="0004040C">
        <w:trPr>
          <w:trHeight w:val="498"/>
        </w:trPr>
        <w:tc>
          <w:tcPr>
            <w:tcW w:w="3261" w:type="dxa"/>
            <w:vAlign w:val="center"/>
          </w:tcPr>
          <w:p w14:paraId="25181414" w14:textId="77777777" w:rsidR="0012580E" w:rsidRDefault="0012580E" w:rsidP="0004040C">
            <w:pPr>
              <w:spacing w:line="276" w:lineRule="auto"/>
              <w:jc w:val="center"/>
              <w:rPr>
                <w:sz w:val="28"/>
                <w:szCs w:val="28"/>
              </w:rPr>
            </w:pPr>
            <w:r>
              <w:rPr>
                <w:sz w:val="28"/>
                <w:szCs w:val="28"/>
              </w:rPr>
              <w:t>Название</w:t>
            </w:r>
          </w:p>
        </w:tc>
        <w:tc>
          <w:tcPr>
            <w:tcW w:w="5953" w:type="dxa"/>
            <w:vAlign w:val="center"/>
          </w:tcPr>
          <w:p w14:paraId="27C706B4" w14:textId="7DCCA955" w:rsidR="0012580E" w:rsidRDefault="0012580E" w:rsidP="0004040C">
            <w:pPr>
              <w:spacing w:line="276" w:lineRule="auto"/>
              <w:ind w:right="28"/>
              <w:jc w:val="center"/>
              <w:rPr>
                <w:sz w:val="28"/>
                <w:szCs w:val="28"/>
              </w:rPr>
            </w:pPr>
            <w:r>
              <w:rPr>
                <w:sz w:val="28"/>
                <w:szCs w:val="28"/>
              </w:rPr>
              <w:t>Авторизация пользователей</w:t>
            </w:r>
          </w:p>
        </w:tc>
      </w:tr>
      <w:tr w:rsidR="0012580E" w:rsidRPr="004648EE" w14:paraId="319D636A" w14:textId="77777777" w:rsidTr="0004040C">
        <w:trPr>
          <w:trHeight w:val="498"/>
        </w:trPr>
        <w:tc>
          <w:tcPr>
            <w:tcW w:w="3261" w:type="dxa"/>
            <w:vAlign w:val="center"/>
          </w:tcPr>
          <w:p w14:paraId="038EA8C5" w14:textId="77777777" w:rsidR="0012580E" w:rsidRPr="00985635" w:rsidRDefault="0012580E" w:rsidP="0004040C">
            <w:pPr>
              <w:spacing w:line="276" w:lineRule="auto"/>
              <w:jc w:val="center"/>
              <w:rPr>
                <w:sz w:val="28"/>
                <w:szCs w:val="28"/>
              </w:rPr>
            </w:pPr>
            <w:r>
              <w:rPr>
                <w:sz w:val="28"/>
                <w:szCs w:val="28"/>
              </w:rPr>
              <w:t>Приоритет</w:t>
            </w:r>
          </w:p>
        </w:tc>
        <w:tc>
          <w:tcPr>
            <w:tcW w:w="5953" w:type="dxa"/>
            <w:vAlign w:val="center"/>
          </w:tcPr>
          <w:p w14:paraId="12ED3881" w14:textId="77777777" w:rsidR="0012580E" w:rsidRPr="004648EE" w:rsidRDefault="0012580E" w:rsidP="0004040C">
            <w:pPr>
              <w:spacing w:line="276" w:lineRule="auto"/>
              <w:ind w:right="28"/>
              <w:jc w:val="center"/>
              <w:rPr>
                <w:sz w:val="28"/>
                <w:szCs w:val="28"/>
              </w:rPr>
            </w:pPr>
            <w:r>
              <w:rPr>
                <w:sz w:val="28"/>
                <w:szCs w:val="28"/>
              </w:rPr>
              <w:t>Высокий</w:t>
            </w:r>
          </w:p>
        </w:tc>
      </w:tr>
      <w:tr w:rsidR="0012580E" w:rsidRPr="004648EE" w14:paraId="65DD947E" w14:textId="77777777" w:rsidTr="0004040C">
        <w:trPr>
          <w:trHeight w:val="482"/>
        </w:trPr>
        <w:tc>
          <w:tcPr>
            <w:tcW w:w="3261" w:type="dxa"/>
            <w:vAlign w:val="center"/>
          </w:tcPr>
          <w:p w14:paraId="7DFB95F9" w14:textId="77777777" w:rsidR="0012580E" w:rsidRPr="00985635" w:rsidRDefault="0012580E" w:rsidP="0004040C">
            <w:pPr>
              <w:spacing w:line="276" w:lineRule="auto"/>
              <w:jc w:val="center"/>
              <w:rPr>
                <w:sz w:val="28"/>
                <w:szCs w:val="28"/>
              </w:rPr>
            </w:pPr>
            <w:r>
              <w:rPr>
                <w:sz w:val="28"/>
                <w:szCs w:val="28"/>
              </w:rPr>
              <w:t>Шаги</w:t>
            </w:r>
          </w:p>
        </w:tc>
        <w:tc>
          <w:tcPr>
            <w:tcW w:w="5953" w:type="dxa"/>
            <w:vAlign w:val="center"/>
          </w:tcPr>
          <w:p w14:paraId="37B561B3" w14:textId="5E53861A" w:rsidR="0012580E" w:rsidRDefault="0012580E" w:rsidP="0004040C">
            <w:pPr>
              <w:spacing w:line="276" w:lineRule="auto"/>
              <w:jc w:val="center"/>
              <w:rPr>
                <w:sz w:val="28"/>
                <w:szCs w:val="28"/>
              </w:rPr>
            </w:pPr>
            <w:r>
              <w:rPr>
                <w:sz w:val="28"/>
                <w:szCs w:val="28"/>
              </w:rPr>
              <w:t>1. Перейти на страницу авторизации</w:t>
            </w:r>
          </w:p>
          <w:p w14:paraId="61BB3498" w14:textId="46B5A682" w:rsidR="0012580E" w:rsidRPr="004648EE" w:rsidRDefault="0012580E" w:rsidP="00944252">
            <w:pPr>
              <w:spacing w:line="276" w:lineRule="auto"/>
              <w:jc w:val="center"/>
              <w:rPr>
                <w:sz w:val="28"/>
                <w:szCs w:val="28"/>
              </w:rPr>
            </w:pPr>
            <w:r>
              <w:rPr>
                <w:sz w:val="28"/>
                <w:szCs w:val="28"/>
              </w:rPr>
              <w:t>2. Заполнить все необходимые поля</w:t>
            </w:r>
            <w:r>
              <w:rPr>
                <w:sz w:val="28"/>
                <w:szCs w:val="28"/>
              </w:rPr>
              <w:br/>
              <w:t>3. Нажать кнопку «Войти»</w:t>
            </w:r>
          </w:p>
        </w:tc>
      </w:tr>
      <w:tr w:rsidR="0012580E" w:rsidRPr="004648EE" w14:paraId="6A3A16A9" w14:textId="77777777" w:rsidTr="0004040C">
        <w:trPr>
          <w:trHeight w:val="498"/>
        </w:trPr>
        <w:tc>
          <w:tcPr>
            <w:tcW w:w="3261" w:type="dxa"/>
            <w:vAlign w:val="center"/>
          </w:tcPr>
          <w:p w14:paraId="0096877C" w14:textId="77777777" w:rsidR="0012580E" w:rsidRPr="00985635" w:rsidRDefault="0012580E" w:rsidP="0004040C">
            <w:pPr>
              <w:spacing w:line="276" w:lineRule="auto"/>
              <w:jc w:val="center"/>
              <w:rPr>
                <w:sz w:val="28"/>
                <w:szCs w:val="28"/>
              </w:rPr>
            </w:pPr>
            <w:r>
              <w:rPr>
                <w:sz w:val="28"/>
                <w:szCs w:val="28"/>
              </w:rPr>
              <w:t>Ожидаемый результат</w:t>
            </w:r>
          </w:p>
        </w:tc>
        <w:tc>
          <w:tcPr>
            <w:tcW w:w="5953" w:type="dxa"/>
            <w:vAlign w:val="center"/>
          </w:tcPr>
          <w:p w14:paraId="29D84E21" w14:textId="12CB4D0C" w:rsidR="0012580E" w:rsidRPr="004648EE" w:rsidRDefault="009B6EFC" w:rsidP="0004040C">
            <w:pPr>
              <w:spacing w:line="276" w:lineRule="auto"/>
              <w:jc w:val="center"/>
              <w:rPr>
                <w:sz w:val="28"/>
                <w:szCs w:val="28"/>
              </w:rPr>
            </w:pPr>
            <w:r>
              <w:rPr>
                <w:sz w:val="28"/>
                <w:szCs w:val="28"/>
              </w:rPr>
              <w:t xml:space="preserve">Пользователь </w:t>
            </w:r>
            <w:del w:id="297" w:author="Alex" w:date="2020-06-11T03:41:00Z">
              <w:r w:rsidDel="00820875">
                <w:rPr>
                  <w:sz w:val="28"/>
                  <w:szCs w:val="28"/>
                </w:rPr>
                <w:delText>вошел в систему</w:delText>
              </w:r>
            </w:del>
            <w:ins w:id="298" w:author="Alex" w:date="2020-06-11T03:41:00Z">
              <w:r w:rsidR="00820875">
                <w:rPr>
                  <w:sz w:val="28"/>
                  <w:szCs w:val="28"/>
                </w:rPr>
                <w:t>авторизовался в системе</w:t>
              </w:r>
            </w:ins>
            <w:r w:rsidR="004C561B">
              <w:rPr>
                <w:sz w:val="28"/>
                <w:szCs w:val="28"/>
              </w:rPr>
              <w:t xml:space="preserve"> </w:t>
            </w:r>
            <w:del w:id="299" w:author="Alex" w:date="2020-06-11T03:41:00Z">
              <w:r w:rsidR="004C561B" w:rsidDel="00820875">
                <w:rPr>
                  <w:sz w:val="28"/>
                  <w:szCs w:val="28"/>
                </w:rPr>
                <w:delText>с правами клиента</w:delText>
              </w:r>
            </w:del>
          </w:p>
        </w:tc>
      </w:tr>
    </w:tbl>
    <w:p w14:paraId="3AF9F9B1" w14:textId="2415D46B" w:rsidR="0012580E" w:rsidRDefault="0012580E" w:rsidP="006E501B">
      <w:pPr>
        <w:spacing w:before="240" w:after="0" w:line="360" w:lineRule="auto"/>
        <w:ind w:right="425" w:firstLine="708"/>
        <w:rPr>
          <w:rFonts w:ascii="Times New Roman" w:hAnsi="Times New Roman" w:cs="Times New Roman"/>
          <w:sz w:val="28"/>
          <w:szCs w:val="28"/>
        </w:rPr>
      </w:pPr>
      <w:r>
        <w:rPr>
          <w:rFonts w:ascii="Times New Roman" w:hAnsi="Times New Roman" w:cs="Times New Roman"/>
          <w:sz w:val="28"/>
          <w:szCs w:val="28"/>
        </w:rPr>
        <w:t xml:space="preserve">Таблица 5 – Тест 3 – </w:t>
      </w:r>
      <w:r w:rsidR="00A808B5">
        <w:rPr>
          <w:rFonts w:ascii="Times New Roman" w:hAnsi="Times New Roman" w:cs="Times New Roman"/>
          <w:sz w:val="28"/>
          <w:szCs w:val="28"/>
        </w:rPr>
        <w:t>Добавление товаров в корзину</w:t>
      </w:r>
    </w:p>
    <w:tbl>
      <w:tblPr>
        <w:tblStyle w:val="1"/>
        <w:tblW w:w="0" w:type="auto"/>
        <w:tblInd w:w="-5" w:type="dxa"/>
        <w:tblLook w:val="04A0" w:firstRow="1" w:lastRow="0" w:firstColumn="1" w:lastColumn="0" w:noHBand="0" w:noVBand="1"/>
      </w:tblPr>
      <w:tblGrid>
        <w:gridCol w:w="3261"/>
        <w:gridCol w:w="5953"/>
      </w:tblGrid>
      <w:tr w:rsidR="0012580E" w:rsidRPr="004648EE" w14:paraId="3021DE49" w14:textId="77777777" w:rsidTr="0004040C">
        <w:trPr>
          <w:trHeight w:val="414"/>
        </w:trPr>
        <w:tc>
          <w:tcPr>
            <w:tcW w:w="3261" w:type="dxa"/>
            <w:vAlign w:val="center"/>
          </w:tcPr>
          <w:p w14:paraId="22ECBF1D" w14:textId="77777777" w:rsidR="0012580E" w:rsidRPr="004648EE" w:rsidRDefault="0012580E" w:rsidP="0004040C">
            <w:pPr>
              <w:spacing w:line="276" w:lineRule="auto"/>
              <w:jc w:val="center"/>
              <w:rPr>
                <w:sz w:val="28"/>
                <w:szCs w:val="28"/>
              </w:rPr>
            </w:pPr>
            <w:r>
              <w:rPr>
                <w:sz w:val="28"/>
                <w:szCs w:val="28"/>
              </w:rPr>
              <w:t>Наименование</w:t>
            </w:r>
          </w:p>
        </w:tc>
        <w:tc>
          <w:tcPr>
            <w:tcW w:w="5953" w:type="dxa"/>
            <w:vAlign w:val="center"/>
          </w:tcPr>
          <w:p w14:paraId="6F6C7DC5" w14:textId="77777777" w:rsidR="0012580E" w:rsidRPr="004648EE" w:rsidRDefault="0012580E" w:rsidP="0004040C">
            <w:pPr>
              <w:spacing w:line="276" w:lineRule="auto"/>
              <w:jc w:val="center"/>
              <w:rPr>
                <w:sz w:val="28"/>
                <w:szCs w:val="28"/>
              </w:rPr>
            </w:pPr>
            <w:r>
              <w:rPr>
                <w:sz w:val="28"/>
                <w:szCs w:val="28"/>
              </w:rPr>
              <w:t>Описание</w:t>
            </w:r>
          </w:p>
        </w:tc>
      </w:tr>
      <w:tr w:rsidR="0012580E" w:rsidRPr="004648EE" w14:paraId="6A714ABA" w14:textId="77777777" w:rsidTr="0004040C">
        <w:trPr>
          <w:trHeight w:val="498"/>
        </w:trPr>
        <w:tc>
          <w:tcPr>
            <w:tcW w:w="3261" w:type="dxa"/>
            <w:vAlign w:val="center"/>
          </w:tcPr>
          <w:p w14:paraId="1E5969C4" w14:textId="409E846B" w:rsidR="0012580E" w:rsidRPr="00985635" w:rsidRDefault="0012580E" w:rsidP="0004040C">
            <w:pPr>
              <w:spacing w:line="276" w:lineRule="auto"/>
              <w:jc w:val="center"/>
              <w:rPr>
                <w:sz w:val="28"/>
                <w:szCs w:val="28"/>
              </w:rPr>
            </w:pPr>
            <w:r>
              <w:rPr>
                <w:sz w:val="28"/>
                <w:szCs w:val="28"/>
              </w:rPr>
              <w:t>Номер тес</w:t>
            </w:r>
            <w:r w:rsidR="009B6EFC">
              <w:rPr>
                <w:sz w:val="28"/>
                <w:szCs w:val="28"/>
              </w:rPr>
              <w:t>та</w:t>
            </w:r>
          </w:p>
        </w:tc>
        <w:tc>
          <w:tcPr>
            <w:tcW w:w="5953" w:type="dxa"/>
            <w:vAlign w:val="center"/>
          </w:tcPr>
          <w:p w14:paraId="673B5679" w14:textId="2E49BF97" w:rsidR="0012580E" w:rsidRPr="004648EE" w:rsidRDefault="0012580E" w:rsidP="0004040C">
            <w:pPr>
              <w:spacing w:line="276" w:lineRule="auto"/>
              <w:jc w:val="center"/>
              <w:rPr>
                <w:sz w:val="28"/>
                <w:szCs w:val="28"/>
              </w:rPr>
            </w:pPr>
            <w:r>
              <w:rPr>
                <w:sz w:val="28"/>
                <w:szCs w:val="28"/>
              </w:rPr>
              <w:t>3</w:t>
            </w:r>
          </w:p>
        </w:tc>
      </w:tr>
      <w:tr w:rsidR="0012580E" w14:paraId="7C0D8A68" w14:textId="77777777" w:rsidTr="0004040C">
        <w:trPr>
          <w:trHeight w:val="498"/>
        </w:trPr>
        <w:tc>
          <w:tcPr>
            <w:tcW w:w="3261" w:type="dxa"/>
            <w:vAlign w:val="center"/>
          </w:tcPr>
          <w:p w14:paraId="174CBB8E" w14:textId="77777777" w:rsidR="0012580E" w:rsidRDefault="0012580E" w:rsidP="0004040C">
            <w:pPr>
              <w:spacing w:line="276" w:lineRule="auto"/>
              <w:jc w:val="center"/>
              <w:rPr>
                <w:sz w:val="28"/>
                <w:szCs w:val="28"/>
              </w:rPr>
            </w:pPr>
            <w:r>
              <w:rPr>
                <w:sz w:val="28"/>
                <w:szCs w:val="28"/>
              </w:rPr>
              <w:t>Название</w:t>
            </w:r>
          </w:p>
        </w:tc>
        <w:tc>
          <w:tcPr>
            <w:tcW w:w="5953" w:type="dxa"/>
            <w:vAlign w:val="center"/>
          </w:tcPr>
          <w:p w14:paraId="75C40555" w14:textId="54ECD4A0" w:rsidR="0012580E" w:rsidRDefault="0012580E" w:rsidP="0004040C">
            <w:pPr>
              <w:spacing w:line="276" w:lineRule="auto"/>
              <w:ind w:right="28"/>
              <w:jc w:val="center"/>
              <w:rPr>
                <w:sz w:val="28"/>
                <w:szCs w:val="28"/>
              </w:rPr>
            </w:pPr>
            <w:r>
              <w:rPr>
                <w:sz w:val="28"/>
                <w:szCs w:val="28"/>
              </w:rPr>
              <w:t>Добавление товар</w:t>
            </w:r>
            <w:r w:rsidR="00A808B5">
              <w:rPr>
                <w:sz w:val="28"/>
                <w:szCs w:val="28"/>
              </w:rPr>
              <w:t>ов</w:t>
            </w:r>
            <w:r>
              <w:rPr>
                <w:sz w:val="28"/>
                <w:szCs w:val="28"/>
              </w:rPr>
              <w:t xml:space="preserve"> в корзину</w:t>
            </w:r>
          </w:p>
        </w:tc>
      </w:tr>
      <w:tr w:rsidR="0012580E" w:rsidRPr="004648EE" w14:paraId="2BB4C3BA" w14:textId="77777777" w:rsidTr="0004040C">
        <w:trPr>
          <w:trHeight w:val="498"/>
        </w:trPr>
        <w:tc>
          <w:tcPr>
            <w:tcW w:w="3261" w:type="dxa"/>
            <w:vAlign w:val="center"/>
          </w:tcPr>
          <w:p w14:paraId="2E83B3CA" w14:textId="77777777" w:rsidR="0012580E" w:rsidRPr="00985635" w:rsidRDefault="0012580E" w:rsidP="0004040C">
            <w:pPr>
              <w:spacing w:line="276" w:lineRule="auto"/>
              <w:jc w:val="center"/>
              <w:rPr>
                <w:sz w:val="28"/>
                <w:szCs w:val="28"/>
              </w:rPr>
            </w:pPr>
            <w:r>
              <w:rPr>
                <w:sz w:val="28"/>
                <w:szCs w:val="28"/>
              </w:rPr>
              <w:t>Приоритет</w:t>
            </w:r>
          </w:p>
        </w:tc>
        <w:tc>
          <w:tcPr>
            <w:tcW w:w="5953" w:type="dxa"/>
            <w:vAlign w:val="center"/>
          </w:tcPr>
          <w:p w14:paraId="0D95178A" w14:textId="741BDA4B" w:rsidR="0012580E" w:rsidRPr="004648EE" w:rsidRDefault="0012580E" w:rsidP="0004040C">
            <w:pPr>
              <w:spacing w:line="276" w:lineRule="auto"/>
              <w:ind w:right="28"/>
              <w:jc w:val="center"/>
              <w:rPr>
                <w:sz w:val="28"/>
                <w:szCs w:val="28"/>
              </w:rPr>
            </w:pPr>
            <w:r>
              <w:rPr>
                <w:sz w:val="28"/>
                <w:szCs w:val="28"/>
              </w:rPr>
              <w:t>Высокий</w:t>
            </w:r>
          </w:p>
        </w:tc>
      </w:tr>
      <w:tr w:rsidR="0012580E" w:rsidRPr="004648EE" w14:paraId="7DF4FA1C" w14:textId="77777777" w:rsidTr="0004040C">
        <w:trPr>
          <w:trHeight w:val="482"/>
        </w:trPr>
        <w:tc>
          <w:tcPr>
            <w:tcW w:w="3261" w:type="dxa"/>
            <w:vAlign w:val="center"/>
          </w:tcPr>
          <w:p w14:paraId="50C5920F" w14:textId="77777777" w:rsidR="0012580E" w:rsidRPr="00985635" w:rsidRDefault="0012580E" w:rsidP="0004040C">
            <w:pPr>
              <w:spacing w:line="276" w:lineRule="auto"/>
              <w:jc w:val="center"/>
              <w:rPr>
                <w:sz w:val="28"/>
                <w:szCs w:val="28"/>
              </w:rPr>
            </w:pPr>
            <w:r>
              <w:rPr>
                <w:sz w:val="28"/>
                <w:szCs w:val="28"/>
              </w:rPr>
              <w:t>Шаги</w:t>
            </w:r>
          </w:p>
        </w:tc>
        <w:tc>
          <w:tcPr>
            <w:tcW w:w="5953" w:type="dxa"/>
            <w:vAlign w:val="center"/>
          </w:tcPr>
          <w:p w14:paraId="61F48DE8" w14:textId="3088EB79" w:rsidR="0012580E" w:rsidRPr="004648EE" w:rsidRDefault="0012580E" w:rsidP="00944252">
            <w:pPr>
              <w:spacing w:line="276" w:lineRule="auto"/>
              <w:jc w:val="center"/>
              <w:rPr>
                <w:sz w:val="28"/>
                <w:szCs w:val="28"/>
              </w:rPr>
            </w:pPr>
            <w:r>
              <w:rPr>
                <w:sz w:val="28"/>
                <w:szCs w:val="28"/>
              </w:rPr>
              <w:t>1. Перейти на страницу каталога товаров</w:t>
            </w:r>
            <w:r>
              <w:rPr>
                <w:sz w:val="28"/>
                <w:szCs w:val="28"/>
              </w:rPr>
              <w:br/>
              <w:t>2. Нажать кнопку «Добавить в корзину»</w:t>
            </w:r>
            <w:r>
              <w:rPr>
                <w:sz w:val="28"/>
                <w:szCs w:val="28"/>
              </w:rPr>
              <w:br/>
              <w:t>3. Перейти на страницу корзины</w:t>
            </w:r>
          </w:p>
        </w:tc>
      </w:tr>
      <w:tr w:rsidR="0012580E" w:rsidRPr="004648EE" w14:paraId="5ACBD5C4" w14:textId="77777777" w:rsidTr="0004040C">
        <w:trPr>
          <w:trHeight w:val="498"/>
        </w:trPr>
        <w:tc>
          <w:tcPr>
            <w:tcW w:w="3261" w:type="dxa"/>
            <w:vAlign w:val="center"/>
          </w:tcPr>
          <w:p w14:paraId="3A2BF58A" w14:textId="77777777" w:rsidR="0012580E" w:rsidRPr="00985635" w:rsidRDefault="0012580E" w:rsidP="0004040C">
            <w:pPr>
              <w:spacing w:line="276" w:lineRule="auto"/>
              <w:jc w:val="center"/>
              <w:rPr>
                <w:sz w:val="28"/>
                <w:szCs w:val="28"/>
              </w:rPr>
            </w:pPr>
            <w:r>
              <w:rPr>
                <w:sz w:val="28"/>
                <w:szCs w:val="28"/>
              </w:rPr>
              <w:t>Ожидаемый результат</w:t>
            </w:r>
          </w:p>
        </w:tc>
        <w:tc>
          <w:tcPr>
            <w:tcW w:w="5953" w:type="dxa"/>
            <w:vAlign w:val="center"/>
          </w:tcPr>
          <w:p w14:paraId="4377823A" w14:textId="0CA56639" w:rsidR="0012580E" w:rsidRPr="004648EE" w:rsidRDefault="0012580E" w:rsidP="0004040C">
            <w:pPr>
              <w:spacing w:line="276" w:lineRule="auto"/>
              <w:jc w:val="center"/>
              <w:rPr>
                <w:sz w:val="28"/>
                <w:szCs w:val="28"/>
              </w:rPr>
            </w:pPr>
            <w:r>
              <w:rPr>
                <w:sz w:val="28"/>
                <w:szCs w:val="28"/>
              </w:rPr>
              <w:t>Информация о товаре добавлена в корзину</w:t>
            </w:r>
          </w:p>
        </w:tc>
      </w:tr>
    </w:tbl>
    <w:p w14:paraId="2F4E80FB" w14:textId="085412AC" w:rsidR="0012580E" w:rsidRDefault="0012580E" w:rsidP="0012580E">
      <w:pPr>
        <w:spacing w:before="240" w:after="0" w:line="360" w:lineRule="auto"/>
        <w:ind w:right="425" w:firstLine="708"/>
        <w:rPr>
          <w:rFonts w:ascii="Times New Roman" w:hAnsi="Times New Roman" w:cs="Times New Roman"/>
          <w:sz w:val="28"/>
          <w:szCs w:val="28"/>
        </w:rPr>
      </w:pPr>
      <w:r>
        <w:rPr>
          <w:rFonts w:ascii="Times New Roman" w:hAnsi="Times New Roman" w:cs="Times New Roman"/>
          <w:sz w:val="28"/>
          <w:szCs w:val="28"/>
        </w:rPr>
        <w:lastRenderedPageBreak/>
        <w:t>Таблица 6 – Тест 4 – Формирование заказов</w:t>
      </w:r>
    </w:p>
    <w:tbl>
      <w:tblPr>
        <w:tblStyle w:val="1"/>
        <w:tblW w:w="0" w:type="auto"/>
        <w:tblInd w:w="-5" w:type="dxa"/>
        <w:tblLook w:val="04A0" w:firstRow="1" w:lastRow="0" w:firstColumn="1" w:lastColumn="0" w:noHBand="0" w:noVBand="1"/>
      </w:tblPr>
      <w:tblGrid>
        <w:gridCol w:w="3261"/>
        <w:gridCol w:w="5953"/>
      </w:tblGrid>
      <w:tr w:rsidR="0012580E" w:rsidRPr="004648EE" w14:paraId="18A1428C" w14:textId="77777777" w:rsidTr="0004040C">
        <w:trPr>
          <w:trHeight w:val="414"/>
        </w:trPr>
        <w:tc>
          <w:tcPr>
            <w:tcW w:w="3261" w:type="dxa"/>
            <w:vAlign w:val="center"/>
          </w:tcPr>
          <w:p w14:paraId="71B6EEED" w14:textId="77777777" w:rsidR="0012580E" w:rsidRPr="004648EE" w:rsidRDefault="0012580E" w:rsidP="0004040C">
            <w:pPr>
              <w:spacing w:line="276" w:lineRule="auto"/>
              <w:jc w:val="center"/>
              <w:rPr>
                <w:sz w:val="28"/>
                <w:szCs w:val="28"/>
              </w:rPr>
            </w:pPr>
            <w:r>
              <w:rPr>
                <w:sz w:val="28"/>
                <w:szCs w:val="28"/>
              </w:rPr>
              <w:t>Наименование</w:t>
            </w:r>
          </w:p>
        </w:tc>
        <w:tc>
          <w:tcPr>
            <w:tcW w:w="5953" w:type="dxa"/>
            <w:vAlign w:val="center"/>
          </w:tcPr>
          <w:p w14:paraId="11F900D2" w14:textId="77777777" w:rsidR="0012580E" w:rsidRPr="004648EE" w:rsidRDefault="0012580E" w:rsidP="0004040C">
            <w:pPr>
              <w:spacing w:line="276" w:lineRule="auto"/>
              <w:jc w:val="center"/>
              <w:rPr>
                <w:sz w:val="28"/>
                <w:szCs w:val="28"/>
              </w:rPr>
            </w:pPr>
            <w:r>
              <w:rPr>
                <w:sz w:val="28"/>
                <w:szCs w:val="28"/>
              </w:rPr>
              <w:t>Описание</w:t>
            </w:r>
          </w:p>
        </w:tc>
      </w:tr>
      <w:tr w:rsidR="0012580E" w:rsidRPr="004648EE" w14:paraId="68AF7424" w14:textId="77777777" w:rsidTr="0004040C">
        <w:trPr>
          <w:trHeight w:val="498"/>
        </w:trPr>
        <w:tc>
          <w:tcPr>
            <w:tcW w:w="3261" w:type="dxa"/>
            <w:vAlign w:val="center"/>
          </w:tcPr>
          <w:p w14:paraId="7D82A88E" w14:textId="4E6C3F7D" w:rsidR="0012580E" w:rsidRPr="00985635" w:rsidRDefault="0012580E" w:rsidP="0004040C">
            <w:pPr>
              <w:spacing w:line="276" w:lineRule="auto"/>
              <w:jc w:val="center"/>
              <w:rPr>
                <w:sz w:val="28"/>
                <w:szCs w:val="28"/>
              </w:rPr>
            </w:pPr>
            <w:r>
              <w:rPr>
                <w:sz w:val="28"/>
                <w:szCs w:val="28"/>
              </w:rPr>
              <w:t>Номер тест</w:t>
            </w:r>
            <w:r w:rsidR="009B6EFC">
              <w:rPr>
                <w:sz w:val="28"/>
                <w:szCs w:val="28"/>
              </w:rPr>
              <w:t>а</w:t>
            </w:r>
          </w:p>
        </w:tc>
        <w:tc>
          <w:tcPr>
            <w:tcW w:w="5953" w:type="dxa"/>
            <w:vAlign w:val="center"/>
          </w:tcPr>
          <w:p w14:paraId="18895C87" w14:textId="36934FDE" w:rsidR="0012580E" w:rsidRPr="004648EE" w:rsidRDefault="0012580E" w:rsidP="0004040C">
            <w:pPr>
              <w:spacing w:line="276" w:lineRule="auto"/>
              <w:jc w:val="center"/>
              <w:rPr>
                <w:sz w:val="28"/>
                <w:szCs w:val="28"/>
              </w:rPr>
            </w:pPr>
            <w:r>
              <w:rPr>
                <w:sz w:val="28"/>
                <w:szCs w:val="28"/>
              </w:rPr>
              <w:t>4</w:t>
            </w:r>
          </w:p>
        </w:tc>
      </w:tr>
      <w:tr w:rsidR="0012580E" w14:paraId="1FE40D8C" w14:textId="77777777" w:rsidTr="0004040C">
        <w:trPr>
          <w:trHeight w:val="498"/>
        </w:trPr>
        <w:tc>
          <w:tcPr>
            <w:tcW w:w="3261" w:type="dxa"/>
            <w:vAlign w:val="center"/>
          </w:tcPr>
          <w:p w14:paraId="2E0785C3" w14:textId="77777777" w:rsidR="0012580E" w:rsidRDefault="0012580E" w:rsidP="0004040C">
            <w:pPr>
              <w:spacing w:line="276" w:lineRule="auto"/>
              <w:jc w:val="center"/>
              <w:rPr>
                <w:sz w:val="28"/>
                <w:szCs w:val="28"/>
              </w:rPr>
            </w:pPr>
            <w:r>
              <w:rPr>
                <w:sz w:val="28"/>
                <w:szCs w:val="28"/>
              </w:rPr>
              <w:t>Название</w:t>
            </w:r>
          </w:p>
        </w:tc>
        <w:tc>
          <w:tcPr>
            <w:tcW w:w="5953" w:type="dxa"/>
            <w:vAlign w:val="center"/>
          </w:tcPr>
          <w:p w14:paraId="71A346E7" w14:textId="613F8E49" w:rsidR="0012580E" w:rsidRDefault="0012580E" w:rsidP="0004040C">
            <w:pPr>
              <w:spacing w:line="276" w:lineRule="auto"/>
              <w:ind w:right="28"/>
              <w:jc w:val="center"/>
              <w:rPr>
                <w:sz w:val="28"/>
                <w:szCs w:val="28"/>
              </w:rPr>
            </w:pPr>
            <w:r>
              <w:rPr>
                <w:sz w:val="28"/>
                <w:szCs w:val="28"/>
              </w:rPr>
              <w:t xml:space="preserve">Формирование </w:t>
            </w:r>
            <w:r w:rsidR="00A808B5">
              <w:rPr>
                <w:sz w:val="28"/>
                <w:szCs w:val="28"/>
              </w:rPr>
              <w:t>заказов</w:t>
            </w:r>
          </w:p>
        </w:tc>
      </w:tr>
      <w:tr w:rsidR="0012580E" w:rsidRPr="004648EE" w14:paraId="2BDD77D7" w14:textId="77777777" w:rsidTr="0004040C">
        <w:trPr>
          <w:trHeight w:val="498"/>
        </w:trPr>
        <w:tc>
          <w:tcPr>
            <w:tcW w:w="3261" w:type="dxa"/>
            <w:vAlign w:val="center"/>
          </w:tcPr>
          <w:p w14:paraId="0AE870A1" w14:textId="77777777" w:rsidR="0012580E" w:rsidRPr="00985635" w:rsidRDefault="0012580E" w:rsidP="0004040C">
            <w:pPr>
              <w:spacing w:line="276" w:lineRule="auto"/>
              <w:jc w:val="center"/>
              <w:rPr>
                <w:sz w:val="28"/>
                <w:szCs w:val="28"/>
              </w:rPr>
            </w:pPr>
            <w:r>
              <w:rPr>
                <w:sz w:val="28"/>
                <w:szCs w:val="28"/>
              </w:rPr>
              <w:t>Приоритет</w:t>
            </w:r>
          </w:p>
        </w:tc>
        <w:tc>
          <w:tcPr>
            <w:tcW w:w="5953" w:type="dxa"/>
            <w:vAlign w:val="center"/>
          </w:tcPr>
          <w:p w14:paraId="12358FE1" w14:textId="77777777" w:rsidR="0012580E" w:rsidRPr="004648EE" w:rsidRDefault="0012580E" w:rsidP="0004040C">
            <w:pPr>
              <w:spacing w:line="276" w:lineRule="auto"/>
              <w:ind w:right="28"/>
              <w:jc w:val="center"/>
              <w:rPr>
                <w:sz w:val="28"/>
                <w:szCs w:val="28"/>
              </w:rPr>
            </w:pPr>
            <w:r>
              <w:rPr>
                <w:sz w:val="28"/>
                <w:szCs w:val="28"/>
              </w:rPr>
              <w:t>Высокий</w:t>
            </w:r>
          </w:p>
        </w:tc>
      </w:tr>
      <w:tr w:rsidR="0012580E" w:rsidRPr="004648EE" w14:paraId="46633005" w14:textId="77777777" w:rsidTr="0004040C">
        <w:trPr>
          <w:trHeight w:val="482"/>
        </w:trPr>
        <w:tc>
          <w:tcPr>
            <w:tcW w:w="3261" w:type="dxa"/>
            <w:vAlign w:val="center"/>
          </w:tcPr>
          <w:p w14:paraId="6A4B496C" w14:textId="77777777" w:rsidR="0012580E" w:rsidRPr="00985635" w:rsidRDefault="0012580E" w:rsidP="0004040C">
            <w:pPr>
              <w:spacing w:line="276" w:lineRule="auto"/>
              <w:jc w:val="center"/>
              <w:rPr>
                <w:sz w:val="28"/>
                <w:szCs w:val="28"/>
              </w:rPr>
            </w:pPr>
            <w:r>
              <w:rPr>
                <w:sz w:val="28"/>
                <w:szCs w:val="28"/>
              </w:rPr>
              <w:t>Шаги</w:t>
            </w:r>
          </w:p>
        </w:tc>
        <w:tc>
          <w:tcPr>
            <w:tcW w:w="5953" w:type="dxa"/>
            <w:vAlign w:val="center"/>
          </w:tcPr>
          <w:p w14:paraId="26956B8A" w14:textId="77777777" w:rsidR="0012580E" w:rsidRDefault="0012580E" w:rsidP="0004040C">
            <w:pPr>
              <w:spacing w:line="276" w:lineRule="auto"/>
              <w:jc w:val="center"/>
              <w:rPr>
                <w:sz w:val="28"/>
                <w:szCs w:val="28"/>
              </w:rPr>
            </w:pPr>
            <w:r>
              <w:rPr>
                <w:sz w:val="28"/>
                <w:szCs w:val="28"/>
              </w:rPr>
              <w:t>1. Перейти на страницу каталога товаров</w:t>
            </w:r>
            <w:r>
              <w:rPr>
                <w:sz w:val="28"/>
                <w:szCs w:val="28"/>
              </w:rPr>
              <w:br/>
              <w:t xml:space="preserve">2. </w:t>
            </w:r>
            <w:r w:rsidR="00A808B5">
              <w:rPr>
                <w:sz w:val="28"/>
                <w:szCs w:val="28"/>
              </w:rPr>
              <w:t>Добавить товар в корзину</w:t>
            </w:r>
            <w:r>
              <w:rPr>
                <w:sz w:val="28"/>
                <w:szCs w:val="28"/>
              </w:rPr>
              <w:br/>
              <w:t xml:space="preserve">3. </w:t>
            </w:r>
            <w:r w:rsidR="00A808B5">
              <w:rPr>
                <w:sz w:val="28"/>
                <w:szCs w:val="28"/>
              </w:rPr>
              <w:t>Авторизоваться в системе с правами доступа клиента</w:t>
            </w:r>
          </w:p>
          <w:p w14:paraId="654C97AA" w14:textId="38F5C4CC" w:rsidR="00A808B5" w:rsidRPr="004648EE" w:rsidRDefault="00A808B5" w:rsidP="0004040C">
            <w:pPr>
              <w:spacing w:line="276" w:lineRule="auto"/>
              <w:jc w:val="center"/>
              <w:rPr>
                <w:sz w:val="28"/>
                <w:szCs w:val="28"/>
              </w:rPr>
            </w:pPr>
            <w:r>
              <w:rPr>
                <w:sz w:val="28"/>
                <w:szCs w:val="28"/>
              </w:rPr>
              <w:t>4. Перейти на страницу оформления товара</w:t>
            </w:r>
            <w:r>
              <w:rPr>
                <w:sz w:val="28"/>
                <w:szCs w:val="28"/>
              </w:rPr>
              <w:br/>
              <w:t>5. Заполнить все обязательные поля</w:t>
            </w:r>
            <w:r>
              <w:rPr>
                <w:sz w:val="28"/>
                <w:szCs w:val="28"/>
              </w:rPr>
              <w:br/>
              <w:t>6. Нажать кнопку «Продолжить»</w:t>
            </w:r>
            <w:r>
              <w:rPr>
                <w:sz w:val="28"/>
                <w:szCs w:val="28"/>
              </w:rPr>
              <w:br/>
              <w:t>7. Выбрать тип доставки</w:t>
            </w:r>
            <w:r>
              <w:rPr>
                <w:sz w:val="28"/>
                <w:szCs w:val="28"/>
              </w:rPr>
              <w:br/>
              <w:t>8. Нажать кнопку «Оплатить»</w:t>
            </w:r>
          </w:p>
        </w:tc>
      </w:tr>
      <w:tr w:rsidR="0012580E" w:rsidRPr="004648EE" w14:paraId="0549A072" w14:textId="77777777" w:rsidTr="0004040C">
        <w:trPr>
          <w:trHeight w:val="498"/>
        </w:trPr>
        <w:tc>
          <w:tcPr>
            <w:tcW w:w="3261" w:type="dxa"/>
            <w:vAlign w:val="center"/>
          </w:tcPr>
          <w:p w14:paraId="663612CB" w14:textId="77777777" w:rsidR="0012580E" w:rsidRPr="00985635" w:rsidRDefault="0012580E" w:rsidP="0004040C">
            <w:pPr>
              <w:spacing w:line="276" w:lineRule="auto"/>
              <w:jc w:val="center"/>
              <w:rPr>
                <w:sz w:val="28"/>
                <w:szCs w:val="28"/>
              </w:rPr>
            </w:pPr>
            <w:r>
              <w:rPr>
                <w:sz w:val="28"/>
                <w:szCs w:val="28"/>
              </w:rPr>
              <w:t>Ожидаемый результат</w:t>
            </w:r>
          </w:p>
        </w:tc>
        <w:tc>
          <w:tcPr>
            <w:tcW w:w="5953" w:type="dxa"/>
            <w:vAlign w:val="center"/>
          </w:tcPr>
          <w:p w14:paraId="437BF3ED" w14:textId="66385108" w:rsidR="0012580E" w:rsidRPr="004648EE" w:rsidRDefault="00A808B5" w:rsidP="0004040C">
            <w:pPr>
              <w:spacing w:line="276" w:lineRule="auto"/>
              <w:jc w:val="center"/>
              <w:rPr>
                <w:sz w:val="28"/>
                <w:szCs w:val="28"/>
              </w:rPr>
            </w:pPr>
            <w:r>
              <w:rPr>
                <w:sz w:val="28"/>
                <w:szCs w:val="28"/>
              </w:rPr>
              <w:t>Создание записи о заказе в базе данных</w:t>
            </w:r>
          </w:p>
        </w:tc>
      </w:tr>
    </w:tbl>
    <w:p w14:paraId="0FBE5B79" w14:textId="445A70FC" w:rsidR="0012580E" w:rsidRDefault="0012580E" w:rsidP="006E501B">
      <w:pPr>
        <w:spacing w:before="240" w:after="0" w:line="360" w:lineRule="auto"/>
        <w:ind w:right="425" w:firstLine="708"/>
        <w:rPr>
          <w:rFonts w:ascii="Times New Roman" w:hAnsi="Times New Roman" w:cs="Times New Roman"/>
          <w:sz w:val="28"/>
          <w:szCs w:val="28"/>
        </w:rPr>
      </w:pPr>
      <w:r>
        <w:rPr>
          <w:rFonts w:ascii="Times New Roman" w:hAnsi="Times New Roman" w:cs="Times New Roman"/>
          <w:sz w:val="28"/>
          <w:szCs w:val="28"/>
        </w:rPr>
        <w:t xml:space="preserve">Таблица 7 – Тест 5 – </w:t>
      </w:r>
      <w:r w:rsidR="00A808B5">
        <w:rPr>
          <w:rFonts w:ascii="Times New Roman" w:hAnsi="Times New Roman" w:cs="Times New Roman"/>
          <w:sz w:val="28"/>
          <w:szCs w:val="28"/>
        </w:rPr>
        <w:t>Создание записи о товаре</w:t>
      </w:r>
    </w:p>
    <w:tbl>
      <w:tblPr>
        <w:tblStyle w:val="1"/>
        <w:tblW w:w="0" w:type="auto"/>
        <w:tblInd w:w="-5" w:type="dxa"/>
        <w:tblLook w:val="04A0" w:firstRow="1" w:lastRow="0" w:firstColumn="1" w:lastColumn="0" w:noHBand="0" w:noVBand="1"/>
      </w:tblPr>
      <w:tblGrid>
        <w:gridCol w:w="3261"/>
        <w:gridCol w:w="5953"/>
      </w:tblGrid>
      <w:tr w:rsidR="0012580E" w:rsidRPr="004648EE" w14:paraId="5FA73368" w14:textId="77777777" w:rsidTr="0004040C">
        <w:trPr>
          <w:trHeight w:val="414"/>
        </w:trPr>
        <w:tc>
          <w:tcPr>
            <w:tcW w:w="3261" w:type="dxa"/>
            <w:vAlign w:val="center"/>
          </w:tcPr>
          <w:p w14:paraId="14C7F49F" w14:textId="77777777" w:rsidR="0012580E" w:rsidRPr="004648EE" w:rsidRDefault="0012580E" w:rsidP="0004040C">
            <w:pPr>
              <w:spacing w:line="276" w:lineRule="auto"/>
              <w:jc w:val="center"/>
              <w:rPr>
                <w:sz w:val="28"/>
                <w:szCs w:val="28"/>
              </w:rPr>
            </w:pPr>
            <w:r>
              <w:rPr>
                <w:sz w:val="28"/>
                <w:szCs w:val="28"/>
              </w:rPr>
              <w:t>Наименование</w:t>
            </w:r>
          </w:p>
        </w:tc>
        <w:tc>
          <w:tcPr>
            <w:tcW w:w="5953" w:type="dxa"/>
            <w:vAlign w:val="center"/>
          </w:tcPr>
          <w:p w14:paraId="56002C10" w14:textId="77777777" w:rsidR="0012580E" w:rsidRPr="004648EE" w:rsidRDefault="0012580E" w:rsidP="0004040C">
            <w:pPr>
              <w:spacing w:line="276" w:lineRule="auto"/>
              <w:jc w:val="center"/>
              <w:rPr>
                <w:sz w:val="28"/>
                <w:szCs w:val="28"/>
              </w:rPr>
            </w:pPr>
            <w:r>
              <w:rPr>
                <w:sz w:val="28"/>
                <w:szCs w:val="28"/>
              </w:rPr>
              <w:t>Описание</w:t>
            </w:r>
          </w:p>
        </w:tc>
      </w:tr>
      <w:tr w:rsidR="0012580E" w:rsidRPr="004648EE" w14:paraId="6EE6678E" w14:textId="77777777" w:rsidTr="0004040C">
        <w:trPr>
          <w:trHeight w:val="498"/>
        </w:trPr>
        <w:tc>
          <w:tcPr>
            <w:tcW w:w="3261" w:type="dxa"/>
            <w:vAlign w:val="center"/>
          </w:tcPr>
          <w:p w14:paraId="2C6C1591" w14:textId="3A3F1E38" w:rsidR="0012580E" w:rsidRPr="00985635" w:rsidRDefault="0012580E" w:rsidP="0004040C">
            <w:pPr>
              <w:spacing w:line="276" w:lineRule="auto"/>
              <w:jc w:val="center"/>
              <w:rPr>
                <w:sz w:val="28"/>
                <w:szCs w:val="28"/>
              </w:rPr>
            </w:pPr>
            <w:r>
              <w:rPr>
                <w:sz w:val="28"/>
                <w:szCs w:val="28"/>
              </w:rPr>
              <w:t>Номер тест</w:t>
            </w:r>
            <w:r w:rsidR="009B6EFC">
              <w:rPr>
                <w:sz w:val="28"/>
                <w:szCs w:val="28"/>
              </w:rPr>
              <w:t>а</w:t>
            </w:r>
          </w:p>
        </w:tc>
        <w:tc>
          <w:tcPr>
            <w:tcW w:w="5953" w:type="dxa"/>
            <w:vAlign w:val="center"/>
          </w:tcPr>
          <w:p w14:paraId="49842E06" w14:textId="26F35AFE" w:rsidR="0012580E" w:rsidRPr="004648EE" w:rsidRDefault="0012580E" w:rsidP="0004040C">
            <w:pPr>
              <w:spacing w:line="276" w:lineRule="auto"/>
              <w:jc w:val="center"/>
              <w:rPr>
                <w:sz w:val="28"/>
                <w:szCs w:val="28"/>
              </w:rPr>
            </w:pPr>
            <w:r>
              <w:rPr>
                <w:sz w:val="28"/>
                <w:szCs w:val="28"/>
              </w:rPr>
              <w:t>5</w:t>
            </w:r>
          </w:p>
        </w:tc>
      </w:tr>
      <w:tr w:rsidR="0012580E" w14:paraId="127ADA70" w14:textId="77777777" w:rsidTr="0004040C">
        <w:trPr>
          <w:trHeight w:val="498"/>
        </w:trPr>
        <w:tc>
          <w:tcPr>
            <w:tcW w:w="3261" w:type="dxa"/>
            <w:vAlign w:val="center"/>
          </w:tcPr>
          <w:p w14:paraId="181FA873" w14:textId="77777777" w:rsidR="0012580E" w:rsidRDefault="0012580E" w:rsidP="0004040C">
            <w:pPr>
              <w:spacing w:line="276" w:lineRule="auto"/>
              <w:jc w:val="center"/>
              <w:rPr>
                <w:sz w:val="28"/>
                <w:szCs w:val="28"/>
              </w:rPr>
            </w:pPr>
            <w:r>
              <w:rPr>
                <w:sz w:val="28"/>
                <w:szCs w:val="28"/>
              </w:rPr>
              <w:t>Название</w:t>
            </w:r>
          </w:p>
        </w:tc>
        <w:tc>
          <w:tcPr>
            <w:tcW w:w="5953" w:type="dxa"/>
            <w:vAlign w:val="center"/>
          </w:tcPr>
          <w:p w14:paraId="118E12FB" w14:textId="7CBF363C" w:rsidR="0012580E" w:rsidRDefault="0012580E" w:rsidP="0004040C">
            <w:pPr>
              <w:spacing w:line="276" w:lineRule="auto"/>
              <w:ind w:right="28"/>
              <w:jc w:val="center"/>
              <w:rPr>
                <w:sz w:val="28"/>
                <w:szCs w:val="28"/>
              </w:rPr>
            </w:pPr>
            <w:r>
              <w:rPr>
                <w:sz w:val="28"/>
                <w:szCs w:val="28"/>
              </w:rPr>
              <w:t>Создание записи о товаре</w:t>
            </w:r>
          </w:p>
        </w:tc>
      </w:tr>
      <w:tr w:rsidR="0012580E" w:rsidRPr="004648EE" w14:paraId="48CD984B" w14:textId="77777777" w:rsidTr="0004040C">
        <w:trPr>
          <w:trHeight w:val="498"/>
        </w:trPr>
        <w:tc>
          <w:tcPr>
            <w:tcW w:w="3261" w:type="dxa"/>
            <w:vAlign w:val="center"/>
          </w:tcPr>
          <w:p w14:paraId="0E1AB775" w14:textId="77777777" w:rsidR="0012580E" w:rsidRPr="00985635" w:rsidRDefault="0012580E" w:rsidP="0004040C">
            <w:pPr>
              <w:spacing w:line="276" w:lineRule="auto"/>
              <w:jc w:val="center"/>
              <w:rPr>
                <w:sz w:val="28"/>
                <w:szCs w:val="28"/>
              </w:rPr>
            </w:pPr>
            <w:r>
              <w:rPr>
                <w:sz w:val="28"/>
                <w:szCs w:val="28"/>
              </w:rPr>
              <w:t>Приоритет</w:t>
            </w:r>
          </w:p>
        </w:tc>
        <w:tc>
          <w:tcPr>
            <w:tcW w:w="5953" w:type="dxa"/>
            <w:vAlign w:val="center"/>
          </w:tcPr>
          <w:p w14:paraId="31FCC2E5" w14:textId="7273CE8F" w:rsidR="0012580E" w:rsidRPr="004648EE" w:rsidRDefault="0012580E" w:rsidP="0004040C">
            <w:pPr>
              <w:spacing w:line="276" w:lineRule="auto"/>
              <w:ind w:right="28"/>
              <w:jc w:val="center"/>
              <w:rPr>
                <w:sz w:val="28"/>
                <w:szCs w:val="28"/>
              </w:rPr>
            </w:pPr>
            <w:r>
              <w:rPr>
                <w:sz w:val="28"/>
                <w:szCs w:val="28"/>
              </w:rPr>
              <w:t>Высокий</w:t>
            </w:r>
          </w:p>
        </w:tc>
      </w:tr>
      <w:tr w:rsidR="0012580E" w:rsidRPr="004648EE" w14:paraId="4BCF3D80" w14:textId="77777777" w:rsidTr="0004040C">
        <w:trPr>
          <w:trHeight w:val="482"/>
        </w:trPr>
        <w:tc>
          <w:tcPr>
            <w:tcW w:w="3261" w:type="dxa"/>
            <w:vAlign w:val="center"/>
          </w:tcPr>
          <w:p w14:paraId="12584B91" w14:textId="77777777" w:rsidR="0012580E" w:rsidRPr="00985635" w:rsidRDefault="0012580E" w:rsidP="0004040C">
            <w:pPr>
              <w:spacing w:line="276" w:lineRule="auto"/>
              <w:jc w:val="center"/>
              <w:rPr>
                <w:sz w:val="28"/>
                <w:szCs w:val="28"/>
              </w:rPr>
            </w:pPr>
            <w:r>
              <w:rPr>
                <w:sz w:val="28"/>
                <w:szCs w:val="28"/>
              </w:rPr>
              <w:t>Шаги</w:t>
            </w:r>
          </w:p>
        </w:tc>
        <w:tc>
          <w:tcPr>
            <w:tcW w:w="5953" w:type="dxa"/>
            <w:vAlign w:val="center"/>
          </w:tcPr>
          <w:p w14:paraId="2F40030B" w14:textId="77777777" w:rsidR="0012580E" w:rsidRDefault="0012580E" w:rsidP="0012580E">
            <w:pPr>
              <w:spacing w:line="276" w:lineRule="auto"/>
              <w:jc w:val="center"/>
              <w:rPr>
                <w:sz w:val="28"/>
                <w:szCs w:val="28"/>
              </w:rPr>
            </w:pPr>
            <w:r>
              <w:rPr>
                <w:sz w:val="28"/>
                <w:szCs w:val="28"/>
              </w:rPr>
              <w:t>1. Авторизация в системе с правами администратора</w:t>
            </w:r>
          </w:p>
          <w:p w14:paraId="200A724A" w14:textId="3D8CA8D9" w:rsidR="0012580E" w:rsidRPr="004648EE" w:rsidRDefault="0012580E" w:rsidP="00944252">
            <w:pPr>
              <w:spacing w:line="276" w:lineRule="auto"/>
              <w:jc w:val="center"/>
              <w:rPr>
                <w:sz w:val="28"/>
                <w:szCs w:val="28"/>
              </w:rPr>
            </w:pPr>
            <w:r>
              <w:rPr>
                <w:sz w:val="28"/>
                <w:szCs w:val="28"/>
              </w:rPr>
              <w:t>2. Переход на страницу управления информацией о товарах</w:t>
            </w:r>
            <w:r>
              <w:rPr>
                <w:sz w:val="28"/>
                <w:szCs w:val="28"/>
              </w:rPr>
              <w:br/>
              <w:t>3. Нажать кнопку «Добавить новый товар»</w:t>
            </w:r>
            <w:r>
              <w:rPr>
                <w:sz w:val="28"/>
                <w:szCs w:val="28"/>
              </w:rPr>
              <w:br/>
              <w:t>4. Заполнить все обязательные поля</w:t>
            </w:r>
            <w:r>
              <w:rPr>
                <w:sz w:val="28"/>
                <w:szCs w:val="28"/>
              </w:rPr>
              <w:br/>
              <w:t>5. Нажать кнопку «Создать»</w:t>
            </w:r>
          </w:p>
        </w:tc>
      </w:tr>
      <w:tr w:rsidR="0012580E" w:rsidRPr="004648EE" w14:paraId="3C535A23" w14:textId="77777777" w:rsidTr="0004040C">
        <w:trPr>
          <w:trHeight w:val="498"/>
        </w:trPr>
        <w:tc>
          <w:tcPr>
            <w:tcW w:w="3261" w:type="dxa"/>
            <w:vAlign w:val="center"/>
          </w:tcPr>
          <w:p w14:paraId="68772F50" w14:textId="77777777" w:rsidR="0012580E" w:rsidRPr="00985635" w:rsidRDefault="0012580E" w:rsidP="0004040C">
            <w:pPr>
              <w:spacing w:line="276" w:lineRule="auto"/>
              <w:jc w:val="center"/>
              <w:rPr>
                <w:sz w:val="28"/>
                <w:szCs w:val="28"/>
              </w:rPr>
            </w:pPr>
            <w:r>
              <w:rPr>
                <w:sz w:val="28"/>
                <w:szCs w:val="28"/>
              </w:rPr>
              <w:t>Ожидаемый результат</w:t>
            </w:r>
          </w:p>
        </w:tc>
        <w:tc>
          <w:tcPr>
            <w:tcW w:w="5953" w:type="dxa"/>
            <w:vAlign w:val="center"/>
          </w:tcPr>
          <w:p w14:paraId="3F5F0BC5" w14:textId="29AA3F2D" w:rsidR="0012580E" w:rsidRPr="004648EE" w:rsidRDefault="0012580E" w:rsidP="0004040C">
            <w:pPr>
              <w:spacing w:line="276" w:lineRule="auto"/>
              <w:jc w:val="center"/>
              <w:rPr>
                <w:sz w:val="28"/>
                <w:szCs w:val="28"/>
              </w:rPr>
            </w:pPr>
            <w:r>
              <w:rPr>
                <w:sz w:val="28"/>
                <w:szCs w:val="28"/>
              </w:rPr>
              <w:t>Создана запись о товаре в базе данных</w:t>
            </w:r>
          </w:p>
        </w:tc>
      </w:tr>
    </w:tbl>
    <w:p w14:paraId="0ECC8093" w14:textId="08178CB3" w:rsidR="009B6EFC" w:rsidRDefault="009B6EFC" w:rsidP="0012580E">
      <w:pPr>
        <w:spacing w:before="240" w:after="0" w:line="360" w:lineRule="auto"/>
        <w:ind w:right="425"/>
        <w:rPr>
          <w:rFonts w:ascii="Times New Roman" w:hAnsi="Times New Roman" w:cs="Times New Roman"/>
          <w:sz w:val="28"/>
          <w:szCs w:val="28"/>
        </w:rPr>
      </w:pPr>
    </w:p>
    <w:p w14:paraId="0A7D6893" w14:textId="77777777" w:rsidR="009B6EFC" w:rsidRDefault="009B6EFC">
      <w:pPr>
        <w:rPr>
          <w:rFonts w:ascii="Times New Roman" w:hAnsi="Times New Roman" w:cs="Times New Roman"/>
          <w:sz w:val="28"/>
          <w:szCs w:val="28"/>
        </w:rPr>
      </w:pPr>
      <w:r>
        <w:rPr>
          <w:rFonts w:ascii="Times New Roman" w:hAnsi="Times New Roman" w:cs="Times New Roman"/>
          <w:sz w:val="28"/>
          <w:szCs w:val="28"/>
        </w:rPr>
        <w:br w:type="page"/>
      </w:r>
    </w:p>
    <w:p w14:paraId="44D00DDA" w14:textId="7918BCEA" w:rsidR="009B6EFC" w:rsidRDefault="009B6EFC" w:rsidP="009B6EFC">
      <w:pPr>
        <w:spacing w:before="240" w:after="0" w:line="360" w:lineRule="auto"/>
        <w:ind w:right="425" w:firstLine="708"/>
        <w:rPr>
          <w:rFonts w:ascii="Times New Roman" w:hAnsi="Times New Roman" w:cs="Times New Roman"/>
          <w:sz w:val="28"/>
          <w:szCs w:val="28"/>
        </w:rPr>
      </w:pPr>
      <w:bookmarkStart w:id="300" w:name="_Hlk42706076"/>
      <w:r>
        <w:rPr>
          <w:rFonts w:ascii="Times New Roman" w:hAnsi="Times New Roman" w:cs="Times New Roman"/>
          <w:sz w:val="28"/>
          <w:szCs w:val="28"/>
        </w:rPr>
        <w:lastRenderedPageBreak/>
        <w:t>Таблица 8 – Тест 6 – Изменение статуса заказа</w:t>
      </w:r>
    </w:p>
    <w:tbl>
      <w:tblPr>
        <w:tblStyle w:val="1"/>
        <w:tblW w:w="0" w:type="auto"/>
        <w:tblInd w:w="-5" w:type="dxa"/>
        <w:tblLook w:val="04A0" w:firstRow="1" w:lastRow="0" w:firstColumn="1" w:lastColumn="0" w:noHBand="0" w:noVBand="1"/>
      </w:tblPr>
      <w:tblGrid>
        <w:gridCol w:w="3261"/>
        <w:gridCol w:w="5953"/>
      </w:tblGrid>
      <w:tr w:rsidR="009B6EFC" w:rsidRPr="004648EE" w14:paraId="65404540" w14:textId="77777777" w:rsidTr="0004040C">
        <w:trPr>
          <w:trHeight w:val="414"/>
        </w:trPr>
        <w:tc>
          <w:tcPr>
            <w:tcW w:w="3261" w:type="dxa"/>
            <w:vAlign w:val="center"/>
          </w:tcPr>
          <w:p w14:paraId="7CB0435A" w14:textId="77777777" w:rsidR="009B6EFC" w:rsidRPr="004648EE" w:rsidRDefault="009B6EFC" w:rsidP="0004040C">
            <w:pPr>
              <w:spacing w:line="276" w:lineRule="auto"/>
              <w:jc w:val="center"/>
              <w:rPr>
                <w:sz w:val="28"/>
                <w:szCs w:val="28"/>
              </w:rPr>
            </w:pPr>
            <w:r>
              <w:rPr>
                <w:sz w:val="28"/>
                <w:szCs w:val="28"/>
              </w:rPr>
              <w:t>Наименование</w:t>
            </w:r>
          </w:p>
        </w:tc>
        <w:tc>
          <w:tcPr>
            <w:tcW w:w="5953" w:type="dxa"/>
            <w:vAlign w:val="center"/>
          </w:tcPr>
          <w:p w14:paraId="1114C7C3" w14:textId="77777777" w:rsidR="009B6EFC" w:rsidRPr="004648EE" w:rsidRDefault="009B6EFC" w:rsidP="0004040C">
            <w:pPr>
              <w:spacing w:line="276" w:lineRule="auto"/>
              <w:jc w:val="center"/>
              <w:rPr>
                <w:sz w:val="28"/>
                <w:szCs w:val="28"/>
              </w:rPr>
            </w:pPr>
            <w:r>
              <w:rPr>
                <w:sz w:val="28"/>
                <w:szCs w:val="28"/>
              </w:rPr>
              <w:t>Описание</w:t>
            </w:r>
          </w:p>
        </w:tc>
      </w:tr>
      <w:tr w:rsidR="009B6EFC" w:rsidRPr="004648EE" w14:paraId="44DADDF9" w14:textId="77777777" w:rsidTr="0004040C">
        <w:trPr>
          <w:trHeight w:val="498"/>
        </w:trPr>
        <w:tc>
          <w:tcPr>
            <w:tcW w:w="3261" w:type="dxa"/>
            <w:vAlign w:val="center"/>
          </w:tcPr>
          <w:p w14:paraId="6DAD980A" w14:textId="0CC6F1F8" w:rsidR="009B6EFC" w:rsidRPr="00985635" w:rsidRDefault="009B6EFC" w:rsidP="0004040C">
            <w:pPr>
              <w:spacing w:line="276" w:lineRule="auto"/>
              <w:jc w:val="center"/>
              <w:rPr>
                <w:sz w:val="28"/>
                <w:szCs w:val="28"/>
              </w:rPr>
            </w:pPr>
            <w:r>
              <w:rPr>
                <w:sz w:val="28"/>
                <w:szCs w:val="28"/>
              </w:rPr>
              <w:t>Номер теста</w:t>
            </w:r>
          </w:p>
        </w:tc>
        <w:tc>
          <w:tcPr>
            <w:tcW w:w="5953" w:type="dxa"/>
            <w:vAlign w:val="center"/>
          </w:tcPr>
          <w:p w14:paraId="37AEB823" w14:textId="3AE97F8A" w:rsidR="009B6EFC" w:rsidRPr="004648EE" w:rsidRDefault="009B6EFC" w:rsidP="0004040C">
            <w:pPr>
              <w:spacing w:line="276" w:lineRule="auto"/>
              <w:jc w:val="center"/>
              <w:rPr>
                <w:sz w:val="28"/>
                <w:szCs w:val="28"/>
              </w:rPr>
            </w:pPr>
            <w:r>
              <w:rPr>
                <w:sz w:val="28"/>
                <w:szCs w:val="28"/>
              </w:rPr>
              <w:t>6</w:t>
            </w:r>
          </w:p>
        </w:tc>
      </w:tr>
      <w:tr w:rsidR="009B6EFC" w14:paraId="757F2C16" w14:textId="77777777" w:rsidTr="0004040C">
        <w:trPr>
          <w:trHeight w:val="498"/>
        </w:trPr>
        <w:tc>
          <w:tcPr>
            <w:tcW w:w="3261" w:type="dxa"/>
            <w:vAlign w:val="center"/>
          </w:tcPr>
          <w:p w14:paraId="1B826955" w14:textId="77777777" w:rsidR="009B6EFC" w:rsidRDefault="009B6EFC" w:rsidP="0004040C">
            <w:pPr>
              <w:spacing w:line="276" w:lineRule="auto"/>
              <w:jc w:val="center"/>
              <w:rPr>
                <w:sz w:val="28"/>
                <w:szCs w:val="28"/>
              </w:rPr>
            </w:pPr>
            <w:r>
              <w:rPr>
                <w:sz w:val="28"/>
                <w:szCs w:val="28"/>
              </w:rPr>
              <w:t>Название</w:t>
            </w:r>
          </w:p>
        </w:tc>
        <w:tc>
          <w:tcPr>
            <w:tcW w:w="5953" w:type="dxa"/>
            <w:vAlign w:val="center"/>
          </w:tcPr>
          <w:p w14:paraId="750FAD7B" w14:textId="4852CE88" w:rsidR="009B6EFC" w:rsidRDefault="009B6EFC" w:rsidP="0004040C">
            <w:pPr>
              <w:spacing w:line="276" w:lineRule="auto"/>
              <w:ind w:right="28"/>
              <w:jc w:val="center"/>
              <w:rPr>
                <w:sz w:val="28"/>
                <w:szCs w:val="28"/>
              </w:rPr>
            </w:pPr>
            <w:r>
              <w:rPr>
                <w:sz w:val="28"/>
                <w:szCs w:val="28"/>
              </w:rPr>
              <w:t>Изменение статуса заказа</w:t>
            </w:r>
          </w:p>
        </w:tc>
      </w:tr>
      <w:tr w:rsidR="009B6EFC" w:rsidRPr="004648EE" w14:paraId="2E569FAE" w14:textId="77777777" w:rsidTr="0004040C">
        <w:trPr>
          <w:trHeight w:val="498"/>
        </w:trPr>
        <w:tc>
          <w:tcPr>
            <w:tcW w:w="3261" w:type="dxa"/>
            <w:vAlign w:val="center"/>
          </w:tcPr>
          <w:p w14:paraId="2ACB311E" w14:textId="77777777" w:rsidR="009B6EFC" w:rsidRPr="00985635" w:rsidRDefault="009B6EFC" w:rsidP="0004040C">
            <w:pPr>
              <w:spacing w:line="276" w:lineRule="auto"/>
              <w:jc w:val="center"/>
              <w:rPr>
                <w:sz w:val="28"/>
                <w:szCs w:val="28"/>
              </w:rPr>
            </w:pPr>
            <w:r>
              <w:rPr>
                <w:sz w:val="28"/>
                <w:szCs w:val="28"/>
              </w:rPr>
              <w:t>Приоритет</w:t>
            </w:r>
          </w:p>
        </w:tc>
        <w:tc>
          <w:tcPr>
            <w:tcW w:w="5953" w:type="dxa"/>
            <w:vAlign w:val="center"/>
          </w:tcPr>
          <w:p w14:paraId="50281FBE" w14:textId="77777777" w:rsidR="009B6EFC" w:rsidRPr="004648EE" w:rsidRDefault="009B6EFC" w:rsidP="0004040C">
            <w:pPr>
              <w:spacing w:line="276" w:lineRule="auto"/>
              <w:ind w:right="28"/>
              <w:jc w:val="center"/>
              <w:rPr>
                <w:sz w:val="28"/>
                <w:szCs w:val="28"/>
              </w:rPr>
            </w:pPr>
            <w:r>
              <w:rPr>
                <w:sz w:val="28"/>
                <w:szCs w:val="28"/>
              </w:rPr>
              <w:t>Высокий</w:t>
            </w:r>
          </w:p>
        </w:tc>
      </w:tr>
      <w:tr w:rsidR="009B6EFC" w:rsidRPr="004648EE" w14:paraId="11BEC877" w14:textId="77777777" w:rsidTr="0004040C">
        <w:trPr>
          <w:trHeight w:val="482"/>
        </w:trPr>
        <w:tc>
          <w:tcPr>
            <w:tcW w:w="3261" w:type="dxa"/>
            <w:vAlign w:val="center"/>
          </w:tcPr>
          <w:p w14:paraId="4C38A004" w14:textId="77777777" w:rsidR="009B6EFC" w:rsidRPr="00985635" w:rsidRDefault="009B6EFC" w:rsidP="0004040C">
            <w:pPr>
              <w:spacing w:line="276" w:lineRule="auto"/>
              <w:jc w:val="center"/>
              <w:rPr>
                <w:sz w:val="28"/>
                <w:szCs w:val="28"/>
              </w:rPr>
            </w:pPr>
            <w:r>
              <w:rPr>
                <w:sz w:val="28"/>
                <w:szCs w:val="28"/>
              </w:rPr>
              <w:t>Шаги</w:t>
            </w:r>
          </w:p>
        </w:tc>
        <w:tc>
          <w:tcPr>
            <w:tcW w:w="5953" w:type="dxa"/>
            <w:vAlign w:val="center"/>
          </w:tcPr>
          <w:p w14:paraId="335F9012" w14:textId="77777777" w:rsidR="009B6EFC" w:rsidRDefault="009B6EFC" w:rsidP="0004040C">
            <w:pPr>
              <w:spacing w:line="276" w:lineRule="auto"/>
              <w:jc w:val="center"/>
              <w:rPr>
                <w:sz w:val="28"/>
                <w:szCs w:val="28"/>
              </w:rPr>
            </w:pPr>
            <w:r>
              <w:rPr>
                <w:sz w:val="28"/>
                <w:szCs w:val="28"/>
              </w:rPr>
              <w:t>1. Авторизация в системе с правами администратора</w:t>
            </w:r>
          </w:p>
          <w:p w14:paraId="7426DB7A" w14:textId="34E08583" w:rsidR="009B6EFC" w:rsidRPr="004648EE" w:rsidRDefault="009B6EFC" w:rsidP="0004040C">
            <w:pPr>
              <w:spacing w:line="276" w:lineRule="auto"/>
              <w:jc w:val="center"/>
              <w:rPr>
                <w:sz w:val="28"/>
                <w:szCs w:val="28"/>
              </w:rPr>
            </w:pPr>
            <w:r>
              <w:rPr>
                <w:sz w:val="28"/>
                <w:szCs w:val="28"/>
              </w:rPr>
              <w:t>2. Переход на страницу управления информацией о заказах</w:t>
            </w:r>
            <w:r>
              <w:rPr>
                <w:sz w:val="28"/>
                <w:szCs w:val="28"/>
              </w:rPr>
              <w:br/>
              <w:t>3. Нажать кнопку «Открыть»</w:t>
            </w:r>
            <w:r>
              <w:rPr>
                <w:sz w:val="28"/>
                <w:szCs w:val="28"/>
              </w:rPr>
              <w:br/>
              <w:t>4. В столбце «Статус» из выпадающего меню выбрать отличный от статуса «Ожидание» вариант</w:t>
            </w:r>
            <w:r>
              <w:rPr>
                <w:sz w:val="28"/>
                <w:szCs w:val="28"/>
              </w:rPr>
              <w:br/>
              <w:t>5. Нажать кнопку «Сохранить»</w:t>
            </w:r>
          </w:p>
        </w:tc>
      </w:tr>
      <w:tr w:rsidR="009B6EFC" w:rsidRPr="004648EE" w14:paraId="785BFC3D" w14:textId="77777777" w:rsidTr="0004040C">
        <w:trPr>
          <w:trHeight w:val="498"/>
        </w:trPr>
        <w:tc>
          <w:tcPr>
            <w:tcW w:w="3261" w:type="dxa"/>
            <w:vAlign w:val="center"/>
          </w:tcPr>
          <w:p w14:paraId="5F1D3B7F" w14:textId="77777777" w:rsidR="009B6EFC" w:rsidRPr="00985635" w:rsidRDefault="009B6EFC" w:rsidP="0004040C">
            <w:pPr>
              <w:spacing w:line="276" w:lineRule="auto"/>
              <w:jc w:val="center"/>
              <w:rPr>
                <w:sz w:val="28"/>
                <w:szCs w:val="28"/>
              </w:rPr>
            </w:pPr>
            <w:r>
              <w:rPr>
                <w:sz w:val="28"/>
                <w:szCs w:val="28"/>
              </w:rPr>
              <w:t>Ожидаемый результат</w:t>
            </w:r>
          </w:p>
        </w:tc>
        <w:tc>
          <w:tcPr>
            <w:tcW w:w="5953" w:type="dxa"/>
            <w:vAlign w:val="center"/>
          </w:tcPr>
          <w:p w14:paraId="7F804ECD" w14:textId="0E50B52F" w:rsidR="009B6EFC" w:rsidRPr="004648EE" w:rsidRDefault="009B6EFC" w:rsidP="0004040C">
            <w:pPr>
              <w:spacing w:line="276" w:lineRule="auto"/>
              <w:jc w:val="center"/>
              <w:rPr>
                <w:sz w:val="28"/>
                <w:szCs w:val="28"/>
              </w:rPr>
            </w:pPr>
            <w:r>
              <w:rPr>
                <w:sz w:val="28"/>
                <w:szCs w:val="28"/>
              </w:rPr>
              <w:t>Изменена запись о заказе в базе данных</w:t>
            </w:r>
          </w:p>
        </w:tc>
      </w:tr>
    </w:tbl>
    <w:p w14:paraId="2E5F43FC" w14:textId="57F4267E" w:rsidR="009B6EFC" w:rsidRDefault="009B6EFC" w:rsidP="009B6EFC">
      <w:pPr>
        <w:spacing w:before="240" w:after="0" w:line="360" w:lineRule="auto"/>
        <w:ind w:right="425" w:firstLine="708"/>
        <w:rPr>
          <w:rFonts w:ascii="Times New Roman" w:hAnsi="Times New Roman" w:cs="Times New Roman"/>
          <w:sz w:val="28"/>
          <w:szCs w:val="28"/>
        </w:rPr>
      </w:pPr>
      <w:bookmarkStart w:id="301" w:name="_Hlk42706150"/>
      <w:bookmarkEnd w:id="300"/>
      <w:r>
        <w:rPr>
          <w:rFonts w:ascii="Times New Roman" w:hAnsi="Times New Roman" w:cs="Times New Roman"/>
          <w:sz w:val="28"/>
          <w:szCs w:val="28"/>
        </w:rPr>
        <w:t>Таблица 9 – Тест 7 – Редактирование информации в бизнес-профиле</w:t>
      </w:r>
    </w:p>
    <w:tbl>
      <w:tblPr>
        <w:tblStyle w:val="1"/>
        <w:tblW w:w="0" w:type="auto"/>
        <w:tblInd w:w="-5" w:type="dxa"/>
        <w:tblLook w:val="04A0" w:firstRow="1" w:lastRow="0" w:firstColumn="1" w:lastColumn="0" w:noHBand="0" w:noVBand="1"/>
      </w:tblPr>
      <w:tblGrid>
        <w:gridCol w:w="3261"/>
        <w:gridCol w:w="5953"/>
      </w:tblGrid>
      <w:tr w:rsidR="009B6EFC" w:rsidRPr="004648EE" w14:paraId="01963424" w14:textId="77777777" w:rsidTr="0004040C">
        <w:trPr>
          <w:trHeight w:val="414"/>
        </w:trPr>
        <w:tc>
          <w:tcPr>
            <w:tcW w:w="3261" w:type="dxa"/>
            <w:vAlign w:val="center"/>
          </w:tcPr>
          <w:p w14:paraId="17BFF823" w14:textId="77777777" w:rsidR="009B6EFC" w:rsidRPr="004648EE" w:rsidRDefault="009B6EFC" w:rsidP="0004040C">
            <w:pPr>
              <w:spacing w:line="276" w:lineRule="auto"/>
              <w:jc w:val="center"/>
              <w:rPr>
                <w:sz w:val="28"/>
                <w:szCs w:val="28"/>
              </w:rPr>
            </w:pPr>
            <w:r>
              <w:rPr>
                <w:sz w:val="28"/>
                <w:szCs w:val="28"/>
              </w:rPr>
              <w:t>Наименование</w:t>
            </w:r>
          </w:p>
        </w:tc>
        <w:tc>
          <w:tcPr>
            <w:tcW w:w="5953" w:type="dxa"/>
            <w:vAlign w:val="center"/>
          </w:tcPr>
          <w:p w14:paraId="3A9F052C" w14:textId="77777777" w:rsidR="009B6EFC" w:rsidRPr="004648EE" w:rsidRDefault="009B6EFC" w:rsidP="0004040C">
            <w:pPr>
              <w:spacing w:line="276" w:lineRule="auto"/>
              <w:jc w:val="center"/>
              <w:rPr>
                <w:sz w:val="28"/>
                <w:szCs w:val="28"/>
              </w:rPr>
            </w:pPr>
            <w:r>
              <w:rPr>
                <w:sz w:val="28"/>
                <w:szCs w:val="28"/>
              </w:rPr>
              <w:t>Описание</w:t>
            </w:r>
          </w:p>
        </w:tc>
      </w:tr>
      <w:tr w:rsidR="009B6EFC" w:rsidRPr="004648EE" w14:paraId="33CD0598" w14:textId="77777777" w:rsidTr="0004040C">
        <w:trPr>
          <w:trHeight w:val="498"/>
        </w:trPr>
        <w:tc>
          <w:tcPr>
            <w:tcW w:w="3261" w:type="dxa"/>
            <w:vAlign w:val="center"/>
          </w:tcPr>
          <w:p w14:paraId="7A5B03AB" w14:textId="7F0A64E6" w:rsidR="009B6EFC" w:rsidRPr="00985635" w:rsidRDefault="009B6EFC" w:rsidP="0004040C">
            <w:pPr>
              <w:spacing w:line="276" w:lineRule="auto"/>
              <w:jc w:val="center"/>
              <w:rPr>
                <w:sz w:val="28"/>
                <w:szCs w:val="28"/>
              </w:rPr>
            </w:pPr>
            <w:r>
              <w:rPr>
                <w:sz w:val="28"/>
                <w:szCs w:val="28"/>
              </w:rPr>
              <w:t>Номер теста</w:t>
            </w:r>
          </w:p>
        </w:tc>
        <w:tc>
          <w:tcPr>
            <w:tcW w:w="5953" w:type="dxa"/>
            <w:vAlign w:val="center"/>
          </w:tcPr>
          <w:p w14:paraId="10A8B8FA" w14:textId="52419737" w:rsidR="009B6EFC" w:rsidRPr="004648EE" w:rsidRDefault="009B6EFC" w:rsidP="0004040C">
            <w:pPr>
              <w:spacing w:line="276" w:lineRule="auto"/>
              <w:jc w:val="center"/>
              <w:rPr>
                <w:sz w:val="28"/>
                <w:szCs w:val="28"/>
              </w:rPr>
            </w:pPr>
            <w:r>
              <w:rPr>
                <w:sz w:val="28"/>
                <w:szCs w:val="28"/>
              </w:rPr>
              <w:t>7</w:t>
            </w:r>
          </w:p>
        </w:tc>
      </w:tr>
      <w:tr w:rsidR="009B6EFC" w14:paraId="08BB7003" w14:textId="77777777" w:rsidTr="0004040C">
        <w:trPr>
          <w:trHeight w:val="498"/>
        </w:trPr>
        <w:tc>
          <w:tcPr>
            <w:tcW w:w="3261" w:type="dxa"/>
            <w:vAlign w:val="center"/>
          </w:tcPr>
          <w:p w14:paraId="5B5C6997" w14:textId="77777777" w:rsidR="009B6EFC" w:rsidRDefault="009B6EFC" w:rsidP="0004040C">
            <w:pPr>
              <w:spacing w:line="276" w:lineRule="auto"/>
              <w:jc w:val="center"/>
              <w:rPr>
                <w:sz w:val="28"/>
                <w:szCs w:val="28"/>
              </w:rPr>
            </w:pPr>
            <w:r>
              <w:rPr>
                <w:sz w:val="28"/>
                <w:szCs w:val="28"/>
              </w:rPr>
              <w:t>Название</w:t>
            </w:r>
          </w:p>
        </w:tc>
        <w:tc>
          <w:tcPr>
            <w:tcW w:w="5953" w:type="dxa"/>
            <w:vAlign w:val="center"/>
          </w:tcPr>
          <w:p w14:paraId="034BA9BD" w14:textId="2E140624" w:rsidR="009B6EFC" w:rsidRDefault="009B6EFC" w:rsidP="0004040C">
            <w:pPr>
              <w:spacing w:line="276" w:lineRule="auto"/>
              <w:ind w:right="28"/>
              <w:jc w:val="center"/>
              <w:rPr>
                <w:sz w:val="28"/>
                <w:szCs w:val="28"/>
              </w:rPr>
            </w:pPr>
            <w:r w:rsidRPr="009B6EFC">
              <w:rPr>
                <w:sz w:val="28"/>
                <w:szCs w:val="28"/>
              </w:rPr>
              <w:t>Редактирование информации в бизнес-профиле</w:t>
            </w:r>
          </w:p>
        </w:tc>
      </w:tr>
      <w:tr w:rsidR="009B6EFC" w:rsidRPr="004648EE" w14:paraId="393524C9" w14:textId="77777777" w:rsidTr="0004040C">
        <w:trPr>
          <w:trHeight w:val="498"/>
        </w:trPr>
        <w:tc>
          <w:tcPr>
            <w:tcW w:w="3261" w:type="dxa"/>
            <w:vAlign w:val="center"/>
          </w:tcPr>
          <w:p w14:paraId="19C4C6FC" w14:textId="77777777" w:rsidR="009B6EFC" w:rsidRPr="00985635" w:rsidRDefault="009B6EFC" w:rsidP="0004040C">
            <w:pPr>
              <w:spacing w:line="276" w:lineRule="auto"/>
              <w:jc w:val="center"/>
              <w:rPr>
                <w:sz w:val="28"/>
                <w:szCs w:val="28"/>
              </w:rPr>
            </w:pPr>
            <w:r>
              <w:rPr>
                <w:sz w:val="28"/>
                <w:szCs w:val="28"/>
              </w:rPr>
              <w:t>Приоритет</w:t>
            </w:r>
          </w:p>
        </w:tc>
        <w:tc>
          <w:tcPr>
            <w:tcW w:w="5953" w:type="dxa"/>
            <w:vAlign w:val="center"/>
          </w:tcPr>
          <w:p w14:paraId="2D127C3E" w14:textId="2A2E022D" w:rsidR="009B6EFC" w:rsidRPr="004648EE" w:rsidRDefault="009B6EFC" w:rsidP="0004040C">
            <w:pPr>
              <w:spacing w:line="276" w:lineRule="auto"/>
              <w:ind w:right="28"/>
              <w:jc w:val="center"/>
              <w:rPr>
                <w:sz w:val="28"/>
                <w:szCs w:val="28"/>
              </w:rPr>
            </w:pPr>
            <w:r>
              <w:rPr>
                <w:sz w:val="28"/>
                <w:szCs w:val="28"/>
              </w:rPr>
              <w:t>Низкий</w:t>
            </w:r>
          </w:p>
        </w:tc>
      </w:tr>
      <w:tr w:rsidR="009B6EFC" w:rsidRPr="004648EE" w14:paraId="7621062A" w14:textId="77777777" w:rsidTr="0004040C">
        <w:trPr>
          <w:trHeight w:val="482"/>
        </w:trPr>
        <w:tc>
          <w:tcPr>
            <w:tcW w:w="3261" w:type="dxa"/>
            <w:vAlign w:val="center"/>
          </w:tcPr>
          <w:p w14:paraId="46D11570" w14:textId="77777777" w:rsidR="009B6EFC" w:rsidRPr="00985635" w:rsidRDefault="009B6EFC" w:rsidP="0004040C">
            <w:pPr>
              <w:spacing w:line="276" w:lineRule="auto"/>
              <w:jc w:val="center"/>
              <w:rPr>
                <w:sz w:val="28"/>
                <w:szCs w:val="28"/>
              </w:rPr>
            </w:pPr>
            <w:r>
              <w:rPr>
                <w:sz w:val="28"/>
                <w:szCs w:val="28"/>
              </w:rPr>
              <w:t>Шаги</w:t>
            </w:r>
          </w:p>
        </w:tc>
        <w:tc>
          <w:tcPr>
            <w:tcW w:w="5953" w:type="dxa"/>
            <w:vAlign w:val="center"/>
          </w:tcPr>
          <w:p w14:paraId="5E3046BF" w14:textId="77777777" w:rsidR="009B6EFC" w:rsidRDefault="009B6EFC" w:rsidP="0004040C">
            <w:pPr>
              <w:spacing w:line="276" w:lineRule="auto"/>
              <w:jc w:val="center"/>
              <w:rPr>
                <w:sz w:val="28"/>
                <w:szCs w:val="28"/>
              </w:rPr>
            </w:pPr>
            <w:r>
              <w:rPr>
                <w:sz w:val="28"/>
                <w:szCs w:val="28"/>
              </w:rPr>
              <w:t>1. Авторизация в системе с правами администратора</w:t>
            </w:r>
          </w:p>
          <w:p w14:paraId="475ED1B7" w14:textId="77777777" w:rsidR="009B6EFC" w:rsidRDefault="009B6EFC" w:rsidP="0004040C">
            <w:pPr>
              <w:spacing w:line="276" w:lineRule="auto"/>
              <w:jc w:val="center"/>
              <w:rPr>
                <w:sz w:val="28"/>
                <w:szCs w:val="28"/>
              </w:rPr>
            </w:pPr>
            <w:r>
              <w:rPr>
                <w:sz w:val="28"/>
                <w:szCs w:val="28"/>
              </w:rPr>
              <w:t>2. Переход на страницу управления бизнес-профилем</w:t>
            </w:r>
            <w:r>
              <w:rPr>
                <w:sz w:val="28"/>
                <w:szCs w:val="28"/>
              </w:rPr>
              <w:br/>
              <w:t>3. Изменить информацию в полях ввода</w:t>
            </w:r>
          </w:p>
          <w:p w14:paraId="7D16FE27" w14:textId="1A9E1378" w:rsidR="009B6EFC" w:rsidRPr="004648EE" w:rsidRDefault="009B6EFC" w:rsidP="0004040C">
            <w:pPr>
              <w:spacing w:line="276" w:lineRule="auto"/>
              <w:jc w:val="center"/>
              <w:rPr>
                <w:sz w:val="28"/>
                <w:szCs w:val="28"/>
              </w:rPr>
            </w:pPr>
            <w:r>
              <w:rPr>
                <w:sz w:val="28"/>
                <w:szCs w:val="28"/>
              </w:rPr>
              <w:t>4. Нажать кнопку «Сохранить»</w:t>
            </w:r>
          </w:p>
        </w:tc>
      </w:tr>
      <w:tr w:rsidR="009B6EFC" w:rsidRPr="004648EE" w14:paraId="5793B9E8" w14:textId="77777777" w:rsidTr="0004040C">
        <w:trPr>
          <w:trHeight w:val="498"/>
        </w:trPr>
        <w:tc>
          <w:tcPr>
            <w:tcW w:w="3261" w:type="dxa"/>
            <w:vAlign w:val="center"/>
          </w:tcPr>
          <w:p w14:paraId="6BF67DF4" w14:textId="77777777" w:rsidR="009B6EFC" w:rsidRPr="00985635" w:rsidRDefault="009B6EFC" w:rsidP="0004040C">
            <w:pPr>
              <w:spacing w:line="276" w:lineRule="auto"/>
              <w:jc w:val="center"/>
              <w:rPr>
                <w:sz w:val="28"/>
                <w:szCs w:val="28"/>
              </w:rPr>
            </w:pPr>
            <w:r>
              <w:rPr>
                <w:sz w:val="28"/>
                <w:szCs w:val="28"/>
              </w:rPr>
              <w:t>Ожидаемый результат</w:t>
            </w:r>
          </w:p>
        </w:tc>
        <w:tc>
          <w:tcPr>
            <w:tcW w:w="5953" w:type="dxa"/>
            <w:vAlign w:val="center"/>
          </w:tcPr>
          <w:p w14:paraId="6A4AEDDA" w14:textId="56E0C011" w:rsidR="009B6EFC" w:rsidRPr="004648EE" w:rsidRDefault="009B6EFC" w:rsidP="0004040C">
            <w:pPr>
              <w:spacing w:line="276" w:lineRule="auto"/>
              <w:jc w:val="center"/>
              <w:rPr>
                <w:sz w:val="28"/>
                <w:szCs w:val="28"/>
              </w:rPr>
            </w:pPr>
            <w:r>
              <w:rPr>
                <w:sz w:val="28"/>
                <w:szCs w:val="28"/>
              </w:rPr>
              <w:t>Изменена запись о бизнес-профиле в базе данных</w:t>
            </w:r>
          </w:p>
        </w:tc>
      </w:tr>
      <w:bookmarkEnd w:id="301"/>
    </w:tbl>
    <w:p w14:paraId="64400BF4" w14:textId="470D508B" w:rsidR="009B6EFC" w:rsidRDefault="009B6EFC" w:rsidP="0012580E">
      <w:pPr>
        <w:spacing w:before="240" w:after="0" w:line="360" w:lineRule="auto"/>
        <w:ind w:right="425"/>
        <w:rPr>
          <w:rFonts w:ascii="Times New Roman" w:hAnsi="Times New Roman" w:cs="Times New Roman"/>
          <w:sz w:val="28"/>
          <w:szCs w:val="28"/>
        </w:rPr>
      </w:pPr>
    </w:p>
    <w:p w14:paraId="0B86A24E" w14:textId="2C7B051A" w:rsidR="0012580E" w:rsidRDefault="009B6EFC" w:rsidP="006E501B">
      <w:pPr>
        <w:rPr>
          <w:rFonts w:ascii="Times New Roman" w:hAnsi="Times New Roman" w:cs="Times New Roman"/>
          <w:sz w:val="28"/>
          <w:szCs w:val="28"/>
        </w:rPr>
      </w:pPr>
      <w:r>
        <w:rPr>
          <w:rFonts w:ascii="Times New Roman" w:hAnsi="Times New Roman" w:cs="Times New Roman"/>
          <w:sz w:val="28"/>
          <w:szCs w:val="28"/>
        </w:rPr>
        <w:br w:type="page"/>
      </w:r>
    </w:p>
    <w:p w14:paraId="5225066E" w14:textId="3D6E3CBE" w:rsidR="0017571B" w:rsidRDefault="0017571B" w:rsidP="006E501B">
      <w:pPr>
        <w:spacing w:before="240" w:after="0" w:line="480" w:lineRule="auto"/>
        <w:ind w:right="425"/>
        <w:jc w:val="center"/>
        <w:rPr>
          <w:rFonts w:ascii="Times New Roman" w:hAnsi="Times New Roman" w:cs="Times New Roman"/>
          <w:sz w:val="28"/>
          <w:szCs w:val="28"/>
        </w:rPr>
      </w:pPr>
      <w:r w:rsidRPr="0017571B">
        <w:rPr>
          <w:rFonts w:ascii="Times New Roman" w:hAnsi="Times New Roman" w:cs="Times New Roman"/>
          <w:sz w:val="28"/>
          <w:szCs w:val="28"/>
        </w:rPr>
        <w:lastRenderedPageBreak/>
        <w:t>3.3 Протоколы тестирования</w:t>
      </w:r>
    </w:p>
    <w:p w14:paraId="763F7882" w14:textId="1DBAB795" w:rsidR="009B6EFC" w:rsidRPr="009B6EFC" w:rsidRDefault="009B6EFC" w:rsidP="006E501B">
      <w:pPr>
        <w:spacing w:after="0" w:line="360" w:lineRule="auto"/>
        <w:ind w:right="424" w:firstLine="708"/>
        <w:jc w:val="both"/>
        <w:rPr>
          <w:rFonts w:ascii="Times New Roman" w:hAnsi="Times New Roman" w:cs="Times New Roman"/>
          <w:sz w:val="28"/>
          <w:szCs w:val="28"/>
        </w:rPr>
      </w:pPr>
      <w:r w:rsidRPr="009B6EFC">
        <w:rPr>
          <w:rFonts w:ascii="Times New Roman" w:hAnsi="Times New Roman" w:cs="Times New Roman"/>
          <w:sz w:val="28"/>
          <w:szCs w:val="28"/>
        </w:rPr>
        <w:t>Протокол тестирования пред</w:t>
      </w:r>
      <w:r>
        <w:rPr>
          <w:rFonts w:ascii="Times New Roman" w:hAnsi="Times New Roman" w:cs="Times New Roman"/>
          <w:sz w:val="28"/>
          <w:szCs w:val="28"/>
        </w:rPr>
        <w:t>ставляет собой</w:t>
      </w:r>
      <w:r w:rsidRPr="009B6EFC">
        <w:rPr>
          <w:rFonts w:ascii="Times New Roman" w:hAnsi="Times New Roman" w:cs="Times New Roman"/>
          <w:sz w:val="28"/>
          <w:szCs w:val="28"/>
        </w:rPr>
        <w:t xml:space="preserve"> подробную, обычно основанную на времени запись, которая служит подтверждением того, что был выполнен набор тестов и предоставляет информацию об успешности этих тестов. Центром обычно является предоставление точного контрольного журнала, обеспечивая возможность диагностики неисправностей после выполнения. Эти данные в последующем будут проанализированы, для того чтобы помочь определить результаты какого-либо аспекта тестирования.</w:t>
      </w:r>
    </w:p>
    <w:p w14:paraId="7CAE13B0" w14:textId="1F219BDC" w:rsidR="006756BB" w:rsidRDefault="009B6EFC" w:rsidP="009B6EFC">
      <w:pPr>
        <w:spacing w:after="0" w:line="360" w:lineRule="auto"/>
        <w:ind w:right="424" w:firstLine="708"/>
        <w:jc w:val="both"/>
        <w:rPr>
          <w:rFonts w:ascii="Times New Roman" w:hAnsi="Times New Roman" w:cs="Times New Roman"/>
          <w:sz w:val="28"/>
          <w:szCs w:val="28"/>
        </w:rPr>
      </w:pPr>
      <w:r w:rsidRPr="009B6EFC">
        <w:rPr>
          <w:rFonts w:ascii="Times New Roman" w:hAnsi="Times New Roman" w:cs="Times New Roman"/>
          <w:sz w:val="28"/>
          <w:szCs w:val="28"/>
        </w:rPr>
        <w:t>Протокол тестирования обычно представляет выходные данные, полученные при выполнении набора тестирования для одного цикла тестирования.</w:t>
      </w:r>
    </w:p>
    <w:p w14:paraId="6764FA65" w14:textId="3A852BA0" w:rsidR="009B6EFC" w:rsidRDefault="009B6EFC" w:rsidP="006E501B">
      <w:pPr>
        <w:spacing w:before="240" w:after="0" w:line="360" w:lineRule="auto"/>
        <w:ind w:right="424" w:firstLine="708"/>
        <w:jc w:val="both"/>
        <w:rPr>
          <w:rFonts w:ascii="Times New Roman" w:hAnsi="Times New Roman" w:cs="Times New Roman"/>
          <w:sz w:val="28"/>
          <w:szCs w:val="28"/>
        </w:rPr>
      </w:pPr>
      <w:r>
        <w:rPr>
          <w:rFonts w:ascii="Times New Roman" w:hAnsi="Times New Roman" w:cs="Times New Roman"/>
          <w:sz w:val="28"/>
          <w:szCs w:val="28"/>
        </w:rPr>
        <w:t>Таблица 10 – Результаты тестирования</w:t>
      </w:r>
    </w:p>
    <w:tbl>
      <w:tblPr>
        <w:tblStyle w:val="1"/>
        <w:tblW w:w="0" w:type="auto"/>
        <w:tblInd w:w="-5" w:type="dxa"/>
        <w:tblLook w:val="04A0" w:firstRow="1" w:lastRow="0" w:firstColumn="1" w:lastColumn="0" w:noHBand="0" w:noVBand="1"/>
      </w:tblPr>
      <w:tblGrid>
        <w:gridCol w:w="3261"/>
        <w:gridCol w:w="5953"/>
      </w:tblGrid>
      <w:tr w:rsidR="009B6EFC" w:rsidRPr="004648EE" w14:paraId="78759775" w14:textId="77777777" w:rsidTr="0004040C">
        <w:trPr>
          <w:trHeight w:val="414"/>
        </w:trPr>
        <w:tc>
          <w:tcPr>
            <w:tcW w:w="3261" w:type="dxa"/>
            <w:vAlign w:val="center"/>
          </w:tcPr>
          <w:p w14:paraId="20E2E8A5" w14:textId="75132B85" w:rsidR="009B6EFC" w:rsidRPr="004648EE" w:rsidRDefault="009B6EFC" w:rsidP="0004040C">
            <w:pPr>
              <w:spacing w:line="276" w:lineRule="auto"/>
              <w:jc w:val="center"/>
              <w:rPr>
                <w:sz w:val="28"/>
                <w:szCs w:val="28"/>
              </w:rPr>
            </w:pPr>
            <w:r>
              <w:rPr>
                <w:sz w:val="28"/>
                <w:szCs w:val="28"/>
              </w:rPr>
              <w:t>Номер теста</w:t>
            </w:r>
          </w:p>
        </w:tc>
        <w:tc>
          <w:tcPr>
            <w:tcW w:w="5953" w:type="dxa"/>
            <w:vAlign w:val="center"/>
          </w:tcPr>
          <w:p w14:paraId="3C03CA53" w14:textId="0A3AB71D" w:rsidR="009B6EFC" w:rsidRPr="004648EE" w:rsidRDefault="009B6EFC" w:rsidP="0004040C">
            <w:pPr>
              <w:spacing w:line="276" w:lineRule="auto"/>
              <w:jc w:val="center"/>
              <w:rPr>
                <w:sz w:val="28"/>
                <w:szCs w:val="28"/>
              </w:rPr>
            </w:pPr>
            <w:r>
              <w:rPr>
                <w:sz w:val="28"/>
                <w:szCs w:val="28"/>
              </w:rPr>
              <w:t>Фактический результат</w:t>
            </w:r>
          </w:p>
        </w:tc>
      </w:tr>
      <w:tr w:rsidR="009B6EFC" w:rsidRPr="004648EE" w14:paraId="41843001" w14:textId="77777777" w:rsidTr="0004040C">
        <w:trPr>
          <w:trHeight w:val="498"/>
        </w:trPr>
        <w:tc>
          <w:tcPr>
            <w:tcW w:w="3261" w:type="dxa"/>
            <w:vAlign w:val="center"/>
          </w:tcPr>
          <w:p w14:paraId="52406461" w14:textId="68227168" w:rsidR="009B6EFC" w:rsidRPr="00985635" w:rsidRDefault="009B6EFC" w:rsidP="0004040C">
            <w:pPr>
              <w:spacing w:line="276" w:lineRule="auto"/>
              <w:jc w:val="center"/>
              <w:rPr>
                <w:sz w:val="28"/>
                <w:szCs w:val="28"/>
              </w:rPr>
            </w:pPr>
            <w:r>
              <w:rPr>
                <w:sz w:val="28"/>
                <w:szCs w:val="28"/>
              </w:rPr>
              <w:t>Тест 1</w:t>
            </w:r>
          </w:p>
        </w:tc>
        <w:tc>
          <w:tcPr>
            <w:tcW w:w="5953" w:type="dxa"/>
            <w:vAlign w:val="center"/>
          </w:tcPr>
          <w:p w14:paraId="0B57C744" w14:textId="12A33C21" w:rsidR="009B6EFC" w:rsidRPr="004648EE" w:rsidRDefault="009B6EFC" w:rsidP="0004040C">
            <w:pPr>
              <w:spacing w:line="276" w:lineRule="auto"/>
              <w:jc w:val="center"/>
              <w:rPr>
                <w:sz w:val="28"/>
                <w:szCs w:val="28"/>
              </w:rPr>
            </w:pPr>
            <w:r>
              <w:rPr>
                <w:sz w:val="28"/>
                <w:szCs w:val="28"/>
              </w:rPr>
              <w:t>Создана запись о пользователе в базе данных</w:t>
            </w:r>
          </w:p>
        </w:tc>
      </w:tr>
      <w:tr w:rsidR="009B6EFC" w14:paraId="11CF89BB" w14:textId="77777777" w:rsidTr="0004040C">
        <w:trPr>
          <w:trHeight w:val="498"/>
        </w:trPr>
        <w:tc>
          <w:tcPr>
            <w:tcW w:w="3261" w:type="dxa"/>
            <w:vAlign w:val="center"/>
          </w:tcPr>
          <w:p w14:paraId="073267F7" w14:textId="71469A26" w:rsidR="009B6EFC" w:rsidRDefault="009B6EFC" w:rsidP="0004040C">
            <w:pPr>
              <w:spacing w:line="276" w:lineRule="auto"/>
              <w:jc w:val="center"/>
              <w:rPr>
                <w:sz w:val="28"/>
                <w:szCs w:val="28"/>
              </w:rPr>
            </w:pPr>
            <w:r>
              <w:rPr>
                <w:sz w:val="28"/>
                <w:szCs w:val="28"/>
              </w:rPr>
              <w:t>Тест 2</w:t>
            </w:r>
          </w:p>
        </w:tc>
        <w:tc>
          <w:tcPr>
            <w:tcW w:w="5953" w:type="dxa"/>
            <w:vAlign w:val="center"/>
          </w:tcPr>
          <w:p w14:paraId="33CB1ACA" w14:textId="3701704E" w:rsidR="009B6EFC" w:rsidRDefault="004C561B" w:rsidP="0004040C">
            <w:pPr>
              <w:spacing w:line="276" w:lineRule="auto"/>
              <w:ind w:right="28"/>
              <w:jc w:val="center"/>
              <w:rPr>
                <w:sz w:val="28"/>
                <w:szCs w:val="28"/>
              </w:rPr>
            </w:pPr>
            <w:r w:rsidRPr="004C561B">
              <w:rPr>
                <w:sz w:val="28"/>
                <w:szCs w:val="28"/>
              </w:rPr>
              <w:t>Пользователь вошел в систему с правами клиента</w:t>
            </w:r>
          </w:p>
        </w:tc>
      </w:tr>
      <w:tr w:rsidR="009B6EFC" w:rsidRPr="004648EE" w14:paraId="6CDB456F" w14:textId="77777777" w:rsidTr="0004040C">
        <w:trPr>
          <w:trHeight w:val="498"/>
        </w:trPr>
        <w:tc>
          <w:tcPr>
            <w:tcW w:w="3261" w:type="dxa"/>
            <w:vAlign w:val="center"/>
          </w:tcPr>
          <w:p w14:paraId="61E3964F" w14:textId="7D39BA4F" w:rsidR="009B6EFC" w:rsidRPr="00985635" w:rsidRDefault="009B6EFC" w:rsidP="0004040C">
            <w:pPr>
              <w:spacing w:line="276" w:lineRule="auto"/>
              <w:jc w:val="center"/>
              <w:rPr>
                <w:sz w:val="28"/>
                <w:szCs w:val="28"/>
              </w:rPr>
            </w:pPr>
            <w:r>
              <w:rPr>
                <w:sz w:val="28"/>
                <w:szCs w:val="28"/>
              </w:rPr>
              <w:t>Тест 3</w:t>
            </w:r>
          </w:p>
        </w:tc>
        <w:tc>
          <w:tcPr>
            <w:tcW w:w="5953" w:type="dxa"/>
            <w:vAlign w:val="center"/>
          </w:tcPr>
          <w:p w14:paraId="730A4A8F" w14:textId="54DF3873" w:rsidR="009B6EFC" w:rsidRPr="004648EE" w:rsidRDefault="004C561B" w:rsidP="0004040C">
            <w:pPr>
              <w:spacing w:line="276" w:lineRule="auto"/>
              <w:ind w:right="28"/>
              <w:jc w:val="center"/>
              <w:rPr>
                <w:sz w:val="28"/>
                <w:szCs w:val="28"/>
              </w:rPr>
            </w:pPr>
            <w:r>
              <w:rPr>
                <w:sz w:val="28"/>
                <w:szCs w:val="28"/>
              </w:rPr>
              <w:t>Информация о товаре добавлена в корзину</w:t>
            </w:r>
          </w:p>
        </w:tc>
      </w:tr>
      <w:tr w:rsidR="009B6EFC" w:rsidRPr="004648EE" w14:paraId="26F0BDB2" w14:textId="77777777" w:rsidTr="0004040C">
        <w:trPr>
          <w:trHeight w:val="482"/>
        </w:trPr>
        <w:tc>
          <w:tcPr>
            <w:tcW w:w="3261" w:type="dxa"/>
            <w:vAlign w:val="center"/>
          </w:tcPr>
          <w:p w14:paraId="3303AC56" w14:textId="4687A257" w:rsidR="009B6EFC" w:rsidRPr="00985635" w:rsidRDefault="009B6EFC" w:rsidP="0004040C">
            <w:pPr>
              <w:spacing w:line="276" w:lineRule="auto"/>
              <w:jc w:val="center"/>
              <w:rPr>
                <w:sz w:val="28"/>
                <w:szCs w:val="28"/>
              </w:rPr>
            </w:pPr>
            <w:r>
              <w:rPr>
                <w:sz w:val="28"/>
                <w:szCs w:val="28"/>
              </w:rPr>
              <w:t>Тест 4</w:t>
            </w:r>
          </w:p>
        </w:tc>
        <w:tc>
          <w:tcPr>
            <w:tcW w:w="5953" w:type="dxa"/>
            <w:vAlign w:val="center"/>
          </w:tcPr>
          <w:p w14:paraId="376E8BAA" w14:textId="60807772" w:rsidR="009B6EFC" w:rsidRPr="004648EE" w:rsidRDefault="004C561B" w:rsidP="0004040C">
            <w:pPr>
              <w:spacing w:line="276" w:lineRule="auto"/>
              <w:jc w:val="center"/>
              <w:rPr>
                <w:sz w:val="28"/>
                <w:szCs w:val="28"/>
              </w:rPr>
            </w:pPr>
            <w:r>
              <w:rPr>
                <w:sz w:val="28"/>
                <w:szCs w:val="28"/>
              </w:rPr>
              <w:t>Создание записи о заказе в базе данных</w:t>
            </w:r>
          </w:p>
        </w:tc>
      </w:tr>
      <w:tr w:rsidR="009B6EFC" w:rsidRPr="004648EE" w14:paraId="6558782A" w14:textId="77777777" w:rsidTr="0004040C">
        <w:trPr>
          <w:trHeight w:val="498"/>
        </w:trPr>
        <w:tc>
          <w:tcPr>
            <w:tcW w:w="3261" w:type="dxa"/>
            <w:vAlign w:val="center"/>
          </w:tcPr>
          <w:p w14:paraId="7CAA0D55" w14:textId="012BC051" w:rsidR="009B6EFC" w:rsidRPr="00985635" w:rsidRDefault="009B6EFC" w:rsidP="0004040C">
            <w:pPr>
              <w:spacing w:line="276" w:lineRule="auto"/>
              <w:jc w:val="center"/>
              <w:rPr>
                <w:sz w:val="28"/>
                <w:szCs w:val="28"/>
              </w:rPr>
            </w:pPr>
            <w:r>
              <w:rPr>
                <w:sz w:val="28"/>
                <w:szCs w:val="28"/>
              </w:rPr>
              <w:t>Тест 5</w:t>
            </w:r>
          </w:p>
        </w:tc>
        <w:tc>
          <w:tcPr>
            <w:tcW w:w="5953" w:type="dxa"/>
            <w:vAlign w:val="center"/>
          </w:tcPr>
          <w:p w14:paraId="22CE7483" w14:textId="147A6448" w:rsidR="009B6EFC" w:rsidRPr="004648EE" w:rsidRDefault="004C561B" w:rsidP="0004040C">
            <w:pPr>
              <w:spacing w:line="276" w:lineRule="auto"/>
              <w:jc w:val="center"/>
              <w:rPr>
                <w:sz w:val="28"/>
                <w:szCs w:val="28"/>
              </w:rPr>
            </w:pPr>
            <w:r>
              <w:rPr>
                <w:sz w:val="28"/>
                <w:szCs w:val="28"/>
              </w:rPr>
              <w:t>Создание записи о товаре в базе данных</w:t>
            </w:r>
          </w:p>
        </w:tc>
      </w:tr>
      <w:tr w:rsidR="009B6EFC" w:rsidRPr="004648EE" w14:paraId="449E86CB" w14:textId="77777777" w:rsidTr="0004040C">
        <w:trPr>
          <w:trHeight w:val="498"/>
        </w:trPr>
        <w:tc>
          <w:tcPr>
            <w:tcW w:w="3261" w:type="dxa"/>
            <w:vAlign w:val="center"/>
          </w:tcPr>
          <w:p w14:paraId="4643A241" w14:textId="592A2DBD" w:rsidR="009B6EFC" w:rsidRDefault="009B6EFC" w:rsidP="0004040C">
            <w:pPr>
              <w:spacing w:line="276" w:lineRule="auto"/>
              <w:jc w:val="center"/>
              <w:rPr>
                <w:sz w:val="28"/>
                <w:szCs w:val="28"/>
              </w:rPr>
            </w:pPr>
            <w:r>
              <w:rPr>
                <w:sz w:val="28"/>
                <w:szCs w:val="28"/>
              </w:rPr>
              <w:t>Тест 6</w:t>
            </w:r>
          </w:p>
        </w:tc>
        <w:tc>
          <w:tcPr>
            <w:tcW w:w="5953" w:type="dxa"/>
            <w:vAlign w:val="center"/>
          </w:tcPr>
          <w:p w14:paraId="2BB472A2" w14:textId="4F58FC78" w:rsidR="009B6EFC" w:rsidRPr="004648EE" w:rsidRDefault="004C561B" w:rsidP="0004040C">
            <w:pPr>
              <w:spacing w:line="276" w:lineRule="auto"/>
              <w:jc w:val="center"/>
              <w:rPr>
                <w:sz w:val="28"/>
                <w:szCs w:val="28"/>
              </w:rPr>
            </w:pPr>
            <w:r>
              <w:rPr>
                <w:sz w:val="28"/>
                <w:szCs w:val="28"/>
              </w:rPr>
              <w:t>1 Изменен статус заказа</w:t>
            </w:r>
            <w:r>
              <w:rPr>
                <w:sz w:val="28"/>
                <w:szCs w:val="28"/>
              </w:rPr>
              <w:br/>
              <w:t>2 Обновление записи о заказе в базе данных</w:t>
            </w:r>
          </w:p>
        </w:tc>
      </w:tr>
      <w:tr w:rsidR="009B6EFC" w:rsidRPr="004648EE" w14:paraId="5284BFCF" w14:textId="77777777" w:rsidTr="0004040C">
        <w:trPr>
          <w:trHeight w:val="498"/>
        </w:trPr>
        <w:tc>
          <w:tcPr>
            <w:tcW w:w="3261" w:type="dxa"/>
            <w:vAlign w:val="center"/>
          </w:tcPr>
          <w:p w14:paraId="7A02EE83" w14:textId="79FB7804" w:rsidR="009B6EFC" w:rsidRDefault="009B6EFC" w:rsidP="0004040C">
            <w:pPr>
              <w:spacing w:line="276" w:lineRule="auto"/>
              <w:jc w:val="center"/>
              <w:rPr>
                <w:sz w:val="28"/>
                <w:szCs w:val="28"/>
              </w:rPr>
            </w:pPr>
            <w:r>
              <w:rPr>
                <w:sz w:val="28"/>
                <w:szCs w:val="28"/>
              </w:rPr>
              <w:t>Тест 7</w:t>
            </w:r>
          </w:p>
        </w:tc>
        <w:tc>
          <w:tcPr>
            <w:tcW w:w="5953" w:type="dxa"/>
            <w:vAlign w:val="center"/>
          </w:tcPr>
          <w:p w14:paraId="1213FADB" w14:textId="77777777" w:rsidR="009B6EFC" w:rsidRDefault="004C561B" w:rsidP="0004040C">
            <w:pPr>
              <w:spacing w:line="276" w:lineRule="auto"/>
              <w:jc w:val="center"/>
              <w:rPr>
                <w:sz w:val="28"/>
                <w:szCs w:val="28"/>
              </w:rPr>
            </w:pPr>
            <w:r>
              <w:rPr>
                <w:sz w:val="28"/>
                <w:szCs w:val="28"/>
              </w:rPr>
              <w:t>1 Изменена информация в бизнес-профиле</w:t>
            </w:r>
          </w:p>
          <w:p w14:paraId="5D850103" w14:textId="55D2F735" w:rsidR="004C561B" w:rsidRPr="004648EE" w:rsidRDefault="004C561B" w:rsidP="0004040C">
            <w:pPr>
              <w:spacing w:line="276" w:lineRule="auto"/>
              <w:jc w:val="center"/>
              <w:rPr>
                <w:sz w:val="28"/>
                <w:szCs w:val="28"/>
              </w:rPr>
            </w:pPr>
            <w:r>
              <w:rPr>
                <w:sz w:val="28"/>
                <w:szCs w:val="28"/>
              </w:rPr>
              <w:t xml:space="preserve">2 </w:t>
            </w:r>
            <w:r w:rsidRPr="004C561B">
              <w:rPr>
                <w:sz w:val="28"/>
                <w:szCs w:val="28"/>
              </w:rPr>
              <w:t xml:space="preserve">Обновление записи о </w:t>
            </w:r>
            <w:r>
              <w:rPr>
                <w:sz w:val="28"/>
                <w:szCs w:val="28"/>
              </w:rPr>
              <w:t xml:space="preserve">бизнес-профиле </w:t>
            </w:r>
            <w:r w:rsidRPr="004C561B">
              <w:rPr>
                <w:sz w:val="28"/>
                <w:szCs w:val="28"/>
              </w:rPr>
              <w:t>в базе данных</w:t>
            </w:r>
          </w:p>
        </w:tc>
      </w:tr>
    </w:tbl>
    <w:p w14:paraId="21E760E9" w14:textId="77777777" w:rsidR="009B6EFC" w:rsidRDefault="009B6EFC" w:rsidP="006E501B">
      <w:pPr>
        <w:spacing w:after="0" w:line="360" w:lineRule="auto"/>
        <w:ind w:right="424"/>
        <w:jc w:val="both"/>
        <w:rPr>
          <w:rFonts w:ascii="Times New Roman" w:hAnsi="Times New Roman" w:cs="Times New Roman"/>
          <w:sz w:val="28"/>
          <w:szCs w:val="28"/>
        </w:rPr>
      </w:pPr>
    </w:p>
    <w:p w14:paraId="0C66F5C4" w14:textId="7A9232D9" w:rsidR="009533D2" w:rsidRDefault="005A4794" w:rsidP="009533D2">
      <w:pPr>
        <w:spacing w:after="0" w:line="480" w:lineRule="auto"/>
        <w:ind w:right="424" w:firstLine="708"/>
        <w:jc w:val="center"/>
        <w:rPr>
          <w:rFonts w:ascii="Times New Roman" w:hAnsi="Times New Roman" w:cs="Times New Roman"/>
          <w:sz w:val="28"/>
          <w:szCs w:val="28"/>
        </w:rPr>
      </w:pPr>
      <w:r>
        <w:rPr>
          <w:rFonts w:ascii="Times New Roman" w:hAnsi="Times New Roman" w:cs="Times New Roman"/>
          <w:sz w:val="28"/>
          <w:szCs w:val="28"/>
        </w:rPr>
        <w:br w:type="page"/>
      </w:r>
      <w:r w:rsidR="009533D2">
        <w:rPr>
          <w:rFonts w:ascii="Times New Roman" w:hAnsi="Times New Roman" w:cs="Times New Roman"/>
          <w:sz w:val="28"/>
          <w:szCs w:val="28"/>
        </w:rPr>
        <w:lastRenderedPageBreak/>
        <w:t>ЗАКЛЮЧЕНИЕ</w:t>
      </w:r>
    </w:p>
    <w:p w14:paraId="5FAE093E" w14:textId="5EB2978D" w:rsidR="0004040C" w:rsidRDefault="0004040C" w:rsidP="006E501B">
      <w:pPr>
        <w:spacing w:after="0" w:line="360" w:lineRule="auto"/>
        <w:ind w:right="424"/>
        <w:jc w:val="both"/>
        <w:rPr>
          <w:rFonts w:ascii="Times New Roman" w:hAnsi="Times New Roman" w:cs="Times New Roman"/>
          <w:sz w:val="28"/>
          <w:szCs w:val="28"/>
        </w:rPr>
      </w:pPr>
      <w:r>
        <w:rPr>
          <w:rFonts w:ascii="Times New Roman" w:hAnsi="Times New Roman" w:cs="Times New Roman"/>
          <w:sz w:val="28"/>
          <w:szCs w:val="28"/>
        </w:rPr>
        <w:tab/>
        <w:t>В ходе работы над данным дипломным проектом</w:t>
      </w:r>
      <w:r w:rsidRPr="006E501B">
        <w:rPr>
          <w:rFonts w:ascii="Times New Roman" w:hAnsi="Times New Roman" w:cs="Times New Roman"/>
          <w:sz w:val="28"/>
          <w:szCs w:val="28"/>
        </w:rPr>
        <w:t>:</w:t>
      </w:r>
    </w:p>
    <w:p w14:paraId="046CE2F4" w14:textId="6EAD7B2C"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было проведено подробное изучение языка программирования </w:t>
      </w:r>
      <w:r>
        <w:rPr>
          <w:rFonts w:ascii="Times New Roman" w:hAnsi="Times New Roman" w:cs="Times New Roman"/>
          <w:sz w:val="28"/>
          <w:szCs w:val="28"/>
          <w:lang w:val="en-US"/>
        </w:rPr>
        <w:t>PHP</w:t>
      </w:r>
      <w:r w:rsidRPr="006E501B">
        <w:rPr>
          <w:rFonts w:ascii="Times New Roman" w:hAnsi="Times New Roman" w:cs="Times New Roman"/>
          <w:sz w:val="28"/>
          <w:szCs w:val="28"/>
        </w:rPr>
        <w:t xml:space="preserve">, </w:t>
      </w:r>
      <w:r>
        <w:rPr>
          <w:rFonts w:ascii="Times New Roman" w:hAnsi="Times New Roman" w:cs="Times New Roman"/>
          <w:sz w:val="28"/>
          <w:szCs w:val="28"/>
        </w:rPr>
        <w:t>предназначенного для разработки веб-приложений;</w:t>
      </w:r>
    </w:p>
    <w:p w14:paraId="105B3F66" w14:textId="627B5F8D"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изучены</w:t>
      </w:r>
      <w:r w:rsidRPr="0004040C">
        <w:rPr>
          <w:rFonts w:ascii="Times New Roman" w:hAnsi="Times New Roman" w:cs="Times New Roman"/>
          <w:sz w:val="28"/>
          <w:szCs w:val="28"/>
        </w:rPr>
        <w:t xml:space="preserve"> </w:t>
      </w:r>
      <w:r>
        <w:rPr>
          <w:rFonts w:ascii="Times New Roman" w:hAnsi="Times New Roman" w:cs="Times New Roman"/>
          <w:sz w:val="28"/>
          <w:szCs w:val="28"/>
        </w:rPr>
        <w:t>стандарты</w:t>
      </w:r>
      <w:r w:rsidRPr="006E501B">
        <w:rPr>
          <w:rFonts w:ascii="Times New Roman" w:hAnsi="Times New Roman" w:cs="Times New Roman"/>
          <w:sz w:val="28"/>
          <w:szCs w:val="28"/>
        </w:rPr>
        <w:t xml:space="preserve"> </w:t>
      </w:r>
      <w:r>
        <w:rPr>
          <w:rFonts w:ascii="Times New Roman" w:hAnsi="Times New Roman" w:cs="Times New Roman"/>
          <w:sz w:val="28"/>
          <w:szCs w:val="28"/>
          <w:lang w:val="en-US"/>
        </w:rPr>
        <w:t>PSR</w:t>
      </w:r>
      <w:r w:rsidRPr="006E501B">
        <w:rPr>
          <w:rFonts w:ascii="Times New Roman" w:hAnsi="Times New Roman" w:cs="Times New Roman"/>
          <w:sz w:val="28"/>
          <w:szCs w:val="28"/>
        </w:rPr>
        <w:t xml:space="preserve"> – </w:t>
      </w:r>
      <w:r>
        <w:rPr>
          <w:rFonts w:ascii="Times New Roman" w:hAnsi="Times New Roman" w:cs="Times New Roman"/>
          <w:sz w:val="28"/>
          <w:szCs w:val="28"/>
        </w:rPr>
        <w:t xml:space="preserve">от англ. </w:t>
      </w:r>
      <w:r>
        <w:rPr>
          <w:rFonts w:ascii="Times New Roman" w:hAnsi="Times New Roman" w:cs="Times New Roman"/>
          <w:sz w:val="28"/>
          <w:szCs w:val="28"/>
          <w:lang w:val="en-US"/>
        </w:rPr>
        <w:t>PHP</w:t>
      </w:r>
      <w:r w:rsidRPr="006E501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Standart</w:t>
      </w:r>
      <w:proofErr w:type="spellEnd"/>
      <w:r w:rsidRPr="006E501B">
        <w:rPr>
          <w:rFonts w:ascii="Times New Roman" w:hAnsi="Times New Roman" w:cs="Times New Roman"/>
          <w:sz w:val="28"/>
          <w:szCs w:val="28"/>
        </w:rPr>
        <w:t xml:space="preserve"> </w:t>
      </w:r>
      <w:r>
        <w:rPr>
          <w:rFonts w:ascii="Times New Roman" w:hAnsi="Times New Roman" w:cs="Times New Roman"/>
          <w:sz w:val="28"/>
          <w:szCs w:val="28"/>
          <w:lang w:val="en-US"/>
        </w:rPr>
        <w:t>Recommendation</w:t>
      </w:r>
      <w:r w:rsidRPr="006E501B">
        <w:rPr>
          <w:rFonts w:ascii="Times New Roman" w:hAnsi="Times New Roman" w:cs="Times New Roman"/>
          <w:sz w:val="28"/>
          <w:szCs w:val="28"/>
        </w:rPr>
        <w:t>,</w:t>
      </w:r>
      <w:r w:rsidRPr="0004040C">
        <w:rPr>
          <w:rFonts w:ascii="Times New Roman" w:hAnsi="Times New Roman" w:cs="Times New Roman"/>
          <w:sz w:val="28"/>
          <w:szCs w:val="28"/>
        </w:rPr>
        <w:t xml:space="preserve"> </w:t>
      </w:r>
      <w:r>
        <w:rPr>
          <w:rFonts w:ascii="Times New Roman" w:hAnsi="Times New Roman" w:cs="Times New Roman"/>
          <w:sz w:val="28"/>
          <w:szCs w:val="28"/>
        </w:rPr>
        <w:t>необходимые для написания более качественного кода;</w:t>
      </w:r>
    </w:p>
    <w:p w14:paraId="22A0966B" w14:textId="1F9D5545"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подробно изучены </w:t>
      </w:r>
      <w:r>
        <w:rPr>
          <w:rFonts w:ascii="Times New Roman" w:hAnsi="Times New Roman" w:cs="Times New Roman"/>
          <w:sz w:val="28"/>
          <w:szCs w:val="28"/>
          <w:lang w:val="en-US"/>
        </w:rPr>
        <w:t>HTML</w:t>
      </w:r>
      <w:r w:rsidRPr="006E501B">
        <w:rPr>
          <w:rFonts w:ascii="Times New Roman" w:hAnsi="Times New Roman" w:cs="Times New Roman"/>
          <w:sz w:val="28"/>
          <w:szCs w:val="28"/>
        </w:rPr>
        <w:t xml:space="preserve">5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6E501B">
        <w:rPr>
          <w:rFonts w:ascii="Times New Roman" w:hAnsi="Times New Roman" w:cs="Times New Roman"/>
          <w:sz w:val="28"/>
          <w:szCs w:val="28"/>
        </w:rPr>
        <w:t>3;</w:t>
      </w:r>
    </w:p>
    <w:p w14:paraId="71DCEFBC" w14:textId="47723A73" w:rsidR="009E51C6" w:rsidRDefault="009E51C6"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sidRPr="009E51C6">
        <w:rPr>
          <w:rFonts w:ascii="Times New Roman" w:hAnsi="Times New Roman" w:cs="Times New Roman"/>
          <w:sz w:val="28"/>
          <w:szCs w:val="28"/>
        </w:rPr>
        <w:t>проведено более глубокое изучение функциональных</w:t>
      </w:r>
      <w:r w:rsidRPr="006E501B">
        <w:rPr>
          <w:rFonts w:ascii="Times New Roman" w:hAnsi="Times New Roman" w:cs="Times New Roman"/>
          <w:sz w:val="28"/>
          <w:szCs w:val="28"/>
        </w:rPr>
        <w:t xml:space="preserve"> </w:t>
      </w:r>
      <w:r w:rsidRPr="009E51C6">
        <w:rPr>
          <w:rFonts w:ascii="Times New Roman" w:hAnsi="Times New Roman" w:cs="Times New Roman"/>
          <w:sz w:val="28"/>
          <w:szCs w:val="28"/>
        </w:rPr>
        <w:t>особенностей язык</w:t>
      </w:r>
      <w:r>
        <w:rPr>
          <w:rFonts w:ascii="Times New Roman" w:hAnsi="Times New Roman" w:cs="Times New Roman"/>
          <w:sz w:val="28"/>
          <w:szCs w:val="28"/>
        </w:rPr>
        <w:t xml:space="preserve">а </w:t>
      </w:r>
      <w:r>
        <w:rPr>
          <w:rFonts w:ascii="Times New Roman" w:hAnsi="Times New Roman" w:cs="Times New Roman"/>
          <w:sz w:val="28"/>
          <w:szCs w:val="28"/>
          <w:lang w:val="en-US"/>
        </w:rPr>
        <w:t>JavaScript</w:t>
      </w:r>
      <w:r w:rsidRPr="006E501B">
        <w:rPr>
          <w:rFonts w:ascii="Times New Roman" w:hAnsi="Times New Roman" w:cs="Times New Roman"/>
          <w:sz w:val="28"/>
          <w:szCs w:val="28"/>
        </w:rPr>
        <w:t>;</w:t>
      </w:r>
    </w:p>
    <w:p w14:paraId="7C1824A2" w14:textId="47495902"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 стандарт </w:t>
      </w:r>
      <w:r>
        <w:rPr>
          <w:rFonts w:ascii="Times New Roman" w:hAnsi="Times New Roman" w:cs="Times New Roman"/>
          <w:sz w:val="28"/>
          <w:szCs w:val="28"/>
          <w:lang w:val="en-US"/>
        </w:rPr>
        <w:t>ES</w:t>
      </w:r>
      <w:r w:rsidRPr="006E501B">
        <w:rPr>
          <w:rFonts w:ascii="Times New Roman" w:hAnsi="Times New Roman" w:cs="Times New Roman"/>
          <w:sz w:val="28"/>
          <w:szCs w:val="28"/>
        </w:rPr>
        <w:t xml:space="preserve">6 </w:t>
      </w:r>
      <w:r>
        <w:rPr>
          <w:rFonts w:ascii="Times New Roman" w:hAnsi="Times New Roman" w:cs="Times New Roman"/>
          <w:sz w:val="28"/>
          <w:szCs w:val="28"/>
        </w:rPr>
        <w:t xml:space="preserve">для языка программирования </w:t>
      </w:r>
      <w:r>
        <w:rPr>
          <w:rFonts w:ascii="Times New Roman" w:hAnsi="Times New Roman" w:cs="Times New Roman"/>
          <w:sz w:val="28"/>
          <w:szCs w:val="28"/>
          <w:lang w:val="en-US"/>
        </w:rPr>
        <w:t>JavaScript</w:t>
      </w:r>
      <w:r w:rsidRPr="006E501B">
        <w:rPr>
          <w:rFonts w:ascii="Times New Roman" w:hAnsi="Times New Roman" w:cs="Times New Roman"/>
          <w:sz w:val="28"/>
          <w:szCs w:val="28"/>
        </w:rPr>
        <w:t>;</w:t>
      </w:r>
    </w:p>
    <w:p w14:paraId="63E88B00" w14:textId="3E8F1F72"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изучена и применена на практике технология </w:t>
      </w:r>
      <w:r>
        <w:rPr>
          <w:rFonts w:ascii="Times New Roman" w:hAnsi="Times New Roman" w:cs="Times New Roman"/>
          <w:sz w:val="28"/>
          <w:szCs w:val="28"/>
          <w:lang w:val="en-US"/>
        </w:rPr>
        <w:t>Ajax</w:t>
      </w:r>
      <w:r w:rsidRPr="006E501B">
        <w:rPr>
          <w:rFonts w:ascii="Times New Roman" w:hAnsi="Times New Roman" w:cs="Times New Roman"/>
          <w:sz w:val="28"/>
          <w:szCs w:val="28"/>
        </w:rPr>
        <w:t xml:space="preserve"> </w:t>
      </w:r>
      <w:r>
        <w:rPr>
          <w:rFonts w:ascii="Times New Roman" w:hAnsi="Times New Roman" w:cs="Times New Roman"/>
          <w:sz w:val="28"/>
          <w:szCs w:val="28"/>
        </w:rPr>
        <w:t>–</w:t>
      </w:r>
      <w:r w:rsidRPr="006E501B">
        <w:rPr>
          <w:rFonts w:ascii="Times New Roman" w:hAnsi="Times New Roman" w:cs="Times New Roman"/>
          <w:sz w:val="28"/>
          <w:szCs w:val="28"/>
        </w:rPr>
        <w:t xml:space="preserve"> </w:t>
      </w:r>
      <w:r>
        <w:rPr>
          <w:rFonts w:ascii="Times New Roman" w:hAnsi="Times New Roman" w:cs="Times New Roman"/>
          <w:sz w:val="28"/>
          <w:szCs w:val="28"/>
        </w:rPr>
        <w:t>технология обращения к серверу без перезагрузки страницы.</w:t>
      </w:r>
    </w:p>
    <w:p w14:paraId="13B640A4" w14:textId="668E1CE7"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была детально изучена структура интернет-магазина, проведено тщательное изучение функционала разных ролей;</w:t>
      </w:r>
    </w:p>
    <w:p w14:paraId="74F7B2AA" w14:textId="448D70EB"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автоматизирована работа клиентской и администраторской сторон;</w:t>
      </w:r>
    </w:p>
    <w:p w14:paraId="0131B7B3" w14:textId="50F0EC60"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реализовано взаимодействие между системой и клиентом;</w:t>
      </w:r>
    </w:p>
    <w:p w14:paraId="45A90A66" w14:textId="716E187B"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 и применен на практике один из возможных вариантов интеграции оплаты </w:t>
      </w:r>
      <w:r>
        <w:rPr>
          <w:rFonts w:ascii="Times New Roman" w:hAnsi="Times New Roman" w:cs="Times New Roman"/>
          <w:sz w:val="28"/>
          <w:szCs w:val="28"/>
          <w:lang w:val="en-US"/>
        </w:rPr>
        <w:t>PayPal</w:t>
      </w:r>
      <w:r w:rsidR="009E51C6">
        <w:rPr>
          <w:rFonts w:ascii="Times New Roman" w:hAnsi="Times New Roman" w:cs="Times New Roman"/>
          <w:sz w:val="28"/>
          <w:szCs w:val="28"/>
        </w:rPr>
        <w:t>;</w:t>
      </w:r>
    </w:p>
    <w:p w14:paraId="1BE46E7C" w14:textId="5883AA66" w:rsidR="0004040C" w:rsidRDefault="0004040C"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изучена и реализована работа с сессиями</w:t>
      </w:r>
      <w:r w:rsidR="009E51C6">
        <w:rPr>
          <w:rFonts w:ascii="Times New Roman" w:hAnsi="Times New Roman" w:cs="Times New Roman"/>
          <w:sz w:val="28"/>
          <w:szCs w:val="28"/>
        </w:rPr>
        <w:t xml:space="preserve">, запросами </w:t>
      </w:r>
      <w:r w:rsidR="009E51C6">
        <w:rPr>
          <w:rFonts w:ascii="Times New Roman" w:hAnsi="Times New Roman" w:cs="Times New Roman"/>
          <w:sz w:val="28"/>
          <w:szCs w:val="28"/>
          <w:lang w:val="en-US"/>
        </w:rPr>
        <w:t>GET</w:t>
      </w:r>
      <w:r w:rsidR="009E51C6" w:rsidRPr="006E501B">
        <w:rPr>
          <w:rFonts w:ascii="Times New Roman" w:hAnsi="Times New Roman" w:cs="Times New Roman"/>
          <w:sz w:val="28"/>
          <w:szCs w:val="28"/>
        </w:rPr>
        <w:t xml:space="preserve"> </w:t>
      </w:r>
      <w:r w:rsidR="009E51C6">
        <w:rPr>
          <w:rFonts w:ascii="Times New Roman" w:hAnsi="Times New Roman" w:cs="Times New Roman"/>
          <w:sz w:val="28"/>
          <w:szCs w:val="28"/>
        </w:rPr>
        <w:t xml:space="preserve">и </w:t>
      </w:r>
      <w:r w:rsidR="009E51C6">
        <w:rPr>
          <w:rFonts w:ascii="Times New Roman" w:hAnsi="Times New Roman" w:cs="Times New Roman"/>
          <w:sz w:val="28"/>
          <w:szCs w:val="28"/>
          <w:lang w:val="en-US"/>
        </w:rPr>
        <w:t>POST</w:t>
      </w:r>
      <w:r>
        <w:rPr>
          <w:rFonts w:ascii="Times New Roman" w:hAnsi="Times New Roman" w:cs="Times New Roman"/>
          <w:sz w:val="28"/>
          <w:szCs w:val="28"/>
        </w:rPr>
        <w:t>;</w:t>
      </w:r>
    </w:p>
    <w:p w14:paraId="23FCD710" w14:textId="16697AED" w:rsidR="0004040C" w:rsidRDefault="009E51C6"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изучены варианты оптимизации запросов </w:t>
      </w:r>
      <w:r>
        <w:rPr>
          <w:rFonts w:ascii="Times New Roman" w:hAnsi="Times New Roman" w:cs="Times New Roman"/>
          <w:sz w:val="28"/>
          <w:szCs w:val="28"/>
          <w:lang w:val="en-US"/>
        </w:rPr>
        <w:t>MySQL</w:t>
      </w:r>
      <w:r w:rsidRPr="006E501B">
        <w:rPr>
          <w:rFonts w:ascii="Times New Roman" w:hAnsi="Times New Roman" w:cs="Times New Roman"/>
          <w:sz w:val="28"/>
          <w:szCs w:val="28"/>
        </w:rPr>
        <w:t>;</w:t>
      </w:r>
    </w:p>
    <w:p w14:paraId="679D87D9" w14:textId="2F3A5E93" w:rsidR="009E51C6" w:rsidRDefault="009E51C6" w:rsidP="006E501B">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произведена реализация алгоритмов безопасности;</w:t>
      </w:r>
    </w:p>
    <w:p w14:paraId="6D4B0152" w14:textId="1E15D0DC" w:rsidR="009E51C6" w:rsidRDefault="009E51C6" w:rsidP="009E51C6">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разработан индивидуальный интерфейс системы;</w:t>
      </w:r>
    </w:p>
    <w:p w14:paraId="45FA5865" w14:textId="662499B8" w:rsidR="009E51C6" w:rsidRDefault="009E51C6" w:rsidP="009E51C6">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более детально изучена библиотека </w:t>
      </w:r>
      <w:r>
        <w:rPr>
          <w:rFonts w:ascii="Times New Roman" w:hAnsi="Times New Roman" w:cs="Times New Roman"/>
          <w:sz w:val="28"/>
          <w:szCs w:val="28"/>
          <w:lang w:val="en-US"/>
        </w:rPr>
        <w:t>jQuery</w:t>
      </w:r>
      <w:r>
        <w:rPr>
          <w:rFonts w:ascii="Times New Roman" w:hAnsi="Times New Roman" w:cs="Times New Roman"/>
          <w:sz w:val="28"/>
          <w:szCs w:val="28"/>
        </w:rPr>
        <w:t>;</w:t>
      </w:r>
    </w:p>
    <w:p w14:paraId="7F4A89F9" w14:textId="2FCA9EA7" w:rsidR="009E51C6" w:rsidRDefault="009E51C6" w:rsidP="009E51C6">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изучены методы отправки электронных писем, используя </w:t>
      </w:r>
      <w:r>
        <w:rPr>
          <w:rFonts w:ascii="Times New Roman" w:hAnsi="Times New Roman" w:cs="Times New Roman"/>
          <w:sz w:val="28"/>
          <w:szCs w:val="28"/>
          <w:lang w:val="en-US"/>
        </w:rPr>
        <w:t>SMTP</w:t>
      </w:r>
      <w:r w:rsidRPr="006E501B">
        <w:rPr>
          <w:rFonts w:ascii="Times New Roman" w:hAnsi="Times New Roman" w:cs="Times New Roman"/>
          <w:sz w:val="28"/>
          <w:szCs w:val="28"/>
        </w:rPr>
        <w:t xml:space="preserve"> </w:t>
      </w:r>
      <w:r>
        <w:rPr>
          <w:rFonts w:ascii="Times New Roman" w:hAnsi="Times New Roman" w:cs="Times New Roman"/>
          <w:sz w:val="28"/>
          <w:szCs w:val="28"/>
        </w:rPr>
        <w:t xml:space="preserve">протокол при помощи </w:t>
      </w:r>
      <w:r>
        <w:rPr>
          <w:rFonts w:ascii="Times New Roman" w:hAnsi="Times New Roman" w:cs="Times New Roman"/>
          <w:sz w:val="28"/>
          <w:szCs w:val="28"/>
          <w:lang w:val="en-US"/>
        </w:rPr>
        <w:t>PHP</w:t>
      </w:r>
      <w:r w:rsidRPr="006E501B">
        <w:rPr>
          <w:rFonts w:ascii="Times New Roman" w:hAnsi="Times New Roman" w:cs="Times New Roman"/>
          <w:sz w:val="28"/>
          <w:szCs w:val="28"/>
        </w:rPr>
        <w:t xml:space="preserve"> </w:t>
      </w:r>
      <w:r>
        <w:rPr>
          <w:rFonts w:ascii="Times New Roman" w:hAnsi="Times New Roman" w:cs="Times New Roman"/>
          <w:sz w:val="28"/>
          <w:szCs w:val="28"/>
        </w:rPr>
        <w:t xml:space="preserve">библиотеки </w:t>
      </w:r>
      <w:proofErr w:type="spellStart"/>
      <w:r>
        <w:rPr>
          <w:rFonts w:ascii="Times New Roman" w:hAnsi="Times New Roman" w:cs="Times New Roman"/>
          <w:sz w:val="28"/>
          <w:szCs w:val="28"/>
          <w:lang w:val="en-US"/>
        </w:rPr>
        <w:t>PHPMailer</w:t>
      </w:r>
      <w:proofErr w:type="spellEnd"/>
      <w:r>
        <w:rPr>
          <w:rFonts w:ascii="Times New Roman" w:hAnsi="Times New Roman" w:cs="Times New Roman"/>
          <w:sz w:val="28"/>
          <w:szCs w:val="28"/>
        </w:rPr>
        <w:t>;</w:t>
      </w:r>
    </w:p>
    <w:p w14:paraId="0B35367A" w14:textId="7FB698DF" w:rsidR="009E51C6" w:rsidRDefault="004C693C" w:rsidP="009E51C6">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более детально изучена работа с запросами </w:t>
      </w:r>
      <w:r>
        <w:rPr>
          <w:rFonts w:ascii="Times New Roman" w:hAnsi="Times New Roman" w:cs="Times New Roman"/>
          <w:sz w:val="28"/>
          <w:szCs w:val="28"/>
          <w:lang w:val="en-US"/>
        </w:rPr>
        <w:t>MySQL</w:t>
      </w:r>
      <w:r w:rsidRPr="006E501B">
        <w:rPr>
          <w:rFonts w:ascii="Times New Roman" w:hAnsi="Times New Roman" w:cs="Times New Roman"/>
          <w:sz w:val="28"/>
          <w:szCs w:val="28"/>
        </w:rPr>
        <w:t xml:space="preserve"> </w:t>
      </w:r>
      <w:r>
        <w:rPr>
          <w:rFonts w:ascii="Times New Roman" w:hAnsi="Times New Roman" w:cs="Times New Roman"/>
          <w:sz w:val="28"/>
          <w:szCs w:val="28"/>
        </w:rPr>
        <w:t>и СУБД в целом;</w:t>
      </w:r>
    </w:p>
    <w:p w14:paraId="02DA4859" w14:textId="73600C16" w:rsidR="004C693C" w:rsidRPr="006E501B" w:rsidRDefault="004C693C" w:rsidP="004C693C">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t xml:space="preserve">изучен язык программирования </w:t>
      </w:r>
      <w:r>
        <w:rPr>
          <w:rFonts w:ascii="Times New Roman" w:hAnsi="Times New Roman" w:cs="Times New Roman"/>
          <w:sz w:val="28"/>
          <w:szCs w:val="28"/>
          <w:lang w:val="en-US"/>
        </w:rPr>
        <w:t>Python 3;</w:t>
      </w:r>
    </w:p>
    <w:p w14:paraId="46BC8C79" w14:textId="3A9197BB" w:rsidR="004C693C" w:rsidRDefault="004C693C" w:rsidP="004C693C">
      <w:pPr>
        <w:pStyle w:val="a8"/>
        <w:numPr>
          <w:ilvl w:val="0"/>
          <w:numId w:val="36"/>
        </w:numPr>
        <w:spacing w:after="0" w:line="360" w:lineRule="auto"/>
        <w:ind w:left="0" w:right="424"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изучен инструмент, предназначенный для автоматизации работы веб-браузера </w:t>
      </w:r>
      <w:r>
        <w:rPr>
          <w:rFonts w:ascii="Times New Roman" w:hAnsi="Times New Roman" w:cs="Times New Roman"/>
          <w:sz w:val="28"/>
          <w:szCs w:val="28"/>
          <w:lang w:val="en-US"/>
        </w:rPr>
        <w:t>Selenium</w:t>
      </w:r>
      <w:r w:rsidRPr="006E501B">
        <w:rPr>
          <w:rFonts w:ascii="Times New Roman" w:hAnsi="Times New Roman" w:cs="Times New Roman"/>
          <w:sz w:val="28"/>
          <w:szCs w:val="28"/>
        </w:rPr>
        <w:t xml:space="preserve"> </w:t>
      </w:r>
      <w:r>
        <w:rPr>
          <w:rFonts w:ascii="Times New Roman" w:hAnsi="Times New Roman" w:cs="Times New Roman"/>
          <w:sz w:val="28"/>
          <w:szCs w:val="28"/>
          <w:lang w:val="en-US"/>
        </w:rPr>
        <w:t>WebDriver</w:t>
      </w:r>
      <w:r w:rsidRPr="006E501B">
        <w:rPr>
          <w:rFonts w:ascii="Times New Roman" w:hAnsi="Times New Roman" w:cs="Times New Roman"/>
          <w:sz w:val="28"/>
          <w:szCs w:val="28"/>
        </w:rPr>
        <w:t>;</w:t>
      </w:r>
    </w:p>
    <w:p w14:paraId="7E76AB2F" w14:textId="5268B4DE" w:rsidR="004C693C" w:rsidRDefault="004C693C" w:rsidP="006E501B">
      <w:pPr>
        <w:pStyle w:val="a8"/>
        <w:numPr>
          <w:ilvl w:val="0"/>
          <w:numId w:val="36"/>
        </w:numPr>
        <w:spacing w:after="0" w:line="360" w:lineRule="auto"/>
        <w:ind w:left="0" w:right="424" w:firstLine="851"/>
        <w:jc w:val="both"/>
        <w:rPr>
          <w:ins w:id="302" w:author="Alex" w:date="2020-06-11T03:41:00Z"/>
          <w:rFonts w:ascii="Times New Roman" w:hAnsi="Times New Roman" w:cs="Times New Roman"/>
          <w:sz w:val="28"/>
          <w:szCs w:val="28"/>
        </w:rPr>
      </w:pPr>
      <w:r>
        <w:rPr>
          <w:rFonts w:ascii="Times New Roman" w:hAnsi="Times New Roman" w:cs="Times New Roman"/>
          <w:sz w:val="28"/>
          <w:szCs w:val="28"/>
        </w:rPr>
        <w:t xml:space="preserve">изучены методы написания автоматизированных тестов на языке </w:t>
      </w:r>
      <w:r>
        <w:rPr>
          <w:rFonts w:ascii="Times New Roman" w:hAnsi="Times New Roman" w:cs="Times New Roman"/>
          <w:sz w:val="28"/>
          <w:szCs w:val="28"/>
          <w:lang w:val="en-US"/>
        </w:rPr>
        <w:t>Python</w:t>
      </w:r>
      <w:r w:rsidRPr="006E501B">
        <w:rPr>
          <w:rFonts w:ascii="Times New Roman" w:hAnsi="Times New Roman" w:cs="Times New Roman"/>
          <w:sz w:val="28"/>
          <w:szCs w:val="28"/>
        </w:rPr>
        <w:t xml:space="preserve">, </w:t>
      </w:r>
      <w:r>
        <w:rPr>
          <w:rFonts w:ascii="Times New Roman" w:hAnsi="Times New Roman" w:cs="Times New Roman"/>
          <w:sz w:val="28"/>
          <w:szCs w:val="28"/>
        </w:rPr>
        <w:t xml:space="preserve">используя библиотеку </w:t>
      </w:r>
      <w:r>
        <w:rPr>
          <w:rFonts w:ascii="Times New Roman" w:hAnsi="Times New Roman" w:cs="Times New Roman"/>
          <w:sz w:val="28"/>
          <w:szCs w:val="28"/>
          <w:lang w:val="en-US"/>
        </w:rPr>
        <w:t>Selenium</w:t>
      </w:r>
      <w:r w:rsidRPr="006E501B">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Unittest</w:t>
      </w:r>
      <w:proofErr w:type="spellEnd"/>
      <w:ins w:id="303" w:author="Alex" w:date="2020-06-11T03:41:00Z">
        <w:r w:rsidR="008B7BDA">
          <w:rPr>
            <w:rFonts w:ascii="Times New Roman" w:hAnsi="Times New Roman" w:cs="Times New Roman"/>
            <w:sz w:val="28"/>
            <w:szCs w:val="28"/>
          </w:rPr>
          <w:t>;</w:t>
        </w:r>
      </w:ins>
    </w:p>
    <w:p w14:paraId="15EF8783" w14:textId="06472F8F" w:rsidR="008B7BDA" w:rsidRDefault="008B7BDA" w:rsidP="006E501B">
      <w:pPr>
        <w:pStyle w:val="a8"/>
        <w:numPr>
          <w:ilvl w:val="0"/>
          <w:numId w:val="36"/>
        </w:numPr>
        <w:spacing w:after="0" w:line="360" w:lineRule="auto"/>
        <w:ind w:left="0" w:right="424" w:firstLine="851"/>
        <w:jc w:val="both"/>
        <w:rPr>
          <w:ins w:id="304" w:author="Alex" w:date="2020-06-11T03:43:00Z"/>
          <w:rFonts w:ascii="Times New Roman" w:hAnsi="Times New Roman" w:cs="Times New Roman"/>
          <w:sz w:val="28"/>
          <w:szCs w:val="28"/>
        </w:rPr>
      </w:pPr>
      <w:ins w:id="305" w:author="Alex" w:date="2020-06-11T03:42:00Z">
        <w:r>
          <w:rPr>
            <w:rFonts w:ascii="Times New Roman" w:hAnsi="Times New Roman" w:cs="Times New Roman"/>
            <w:sz w:val="28"/>
            <w:szCs w:val="28"/>
          </w:rPr>
          <w:t>исследова</w:t>
        </w:r>
      </w:ins>
      <w:ins w:id="306" w:author="Alex" w:date="2020-06-11T03:43:00Z">
        <w:r>
          <w:rPr>
            <w:rFonts w:ascii="Times New Roman" w:hAnsi="Times New Roman" w:cs="Times New Roman"/>
            <w:sz w:val="28"/>
            <w:szCs w:val="28"/>
          </w:rPr>
          <w:t>ны сервисы по предоставлению доменных имен;</w:t>
        </w:r>
      </w:ins>
    </w:p>
    <w:p w14:paraId="73F82C41" w14:textId="3A3D4CD1" w:rsidR="008B7BDA" w:rsidRDefault="008B7BDA" w:rsidP="006E501B">
      <w:pPr>
        <w:pStyle w:val="a8"/>
        <w:numPr>
          <w:ilvl w:val="0"/>
          <w:numId w:val="36"/>
        </w:numPr>
        <w:spacing w:after="0" w:line="360" w:lineRule="auto"/>
        <w:ind w:left="0" w:right="424" w:firstLine="851"/>
        <w:jc w:val="both"/>
        <w:rPr>
          <w:ins w:id="307" w:author="Alex" w:date="2020-06-11T03:43:00Z"/>
          <w:rFonts w:ascii="Times New Roman" w:hAnsi="Times New Roman" w:cs="Times New Roman"/>
          <w:sz w:val="28"/>
          <w:szCs w:val="28"/>
        </w:rPr>
      </w:pPr>
      <w:ins w:id="308" w:author="Alex" w:date="2020-06-11T03:43:00Z">
        <w:r>
          <w:rPr>
            <w:rFonts w:ascii="Times New Roman" w:hAnsi="Times New Roman" w:cs="Times New Roman"/>
            <w:sz w:val="28"/>
            <w:szCs w:val="28"/>
          </w:rPr>
          <w:t xml:space="preserve">изучены методы установки </w:t>
        </w:r>
        <w:r>
          <w:rPr>
            <w:rFonts w:ascii="Times New Roman" w:hAnsi="Times New Roman" w:cs="Times New Roman"/>
            <w:sz w:val="28"/>
            <w:szCs w:val="28"/>
            <w:lang w:val="en-US"/>
          </w:rPr>
          <w:t>SSL</w:t>
        </w:r>
        <w:r w:rsidRPr="008B7BDA">
          <w:rPr>
            <w:rFonts w:ascii="Times New Roman" w:hAnsi="Times New Roman" w:cs="Times New Roman"/>
            <w:sz w:val="28"/>
            <w:szCs w:val="28"/>
            <w:rPrChange w:id="309" w:author="Alex" w:date="2020-06-11T03:43:00Z">
              <w:rPr>
                <w:rFonts w:ascii="Times New Roman" w:hAnsi="Times New Roman" w:cs="Times New Roman"/>
                <w:sz w:val="28"/>
                <w:szCs w:val="28"/>
                <w:lang w:val="en-US"/>
              </w:rPr>
            </w:rPrChange>
          </w:rPr>
          <w:t xml:space="preserve"> </w:t>
        </w:r>
        <w:r>
          <w:rPr>
            <w:rFonts w:ascii="Times New Roman" w:hAnsi="Times New Roman" w:cs="Times New Roman"/>
            <w:sz w:val="28"/>
            <w:szCs w:val="28"/>
          </w:rPr>
          <w:t>сертификатов на доменные имена;</w:t>
        </w:r>
      </w:ins>
    </w:p>
    <w:p w14:paraId="5CB8B99A" w14:textId="3EE5E185" w:rsidR="008B7BDA" w:rsidRDefault="008B7BDA" w:rsidP="006E501B">
      <w:pPr>
        <w:pStyle w:val="a8"/>
        <w:numPr>
          <w:ilvl w:val="0"/>
          <w:numId w:val="36"/>
        </w:numPr>
        <w:spacing w:after="0" w:line="360" w:lineRule="auto"/>
        <w:ind w:left="0" w:right="424" w:firstLine="851"/>
        <w:jc w:val="both"/>
        <w:rPr>
          <w:ins w:id="310" w:author="Alex" w:date="2020-06-11T03:44:00Z"/>
          <w:rFonts w:ascii="Times New Roman" w:hAnsi="Times New Roman" w:cs="Times New Roman"/>
          <w:sz w:val="28"/>
          <w:szCs w:val="28"/>
        </w:rPr>
      </w:pPr>
      <w:ins w:id="311" w:author="Alex" w:date="2020-06-11T03:43:00Z">
        <w:r>
          <w:rPr>
            <w:rFonts w:ascii="Times New Roman" w:hAnsi="Times New Roman" w:cs="Times New Roman"/>
            <w:sz w:val="28"/>
            <w:szCs w:val="28"/>
          </w:rPr>
          <w:t>изучена работа с хостингами, виртуальными приватными сер</w:t>
        </w:r>
      </w:ins>
      <w:ins w:id="312" w:author="Alex" w:date="2020-06-11T03:44:00Z">
        <w:r>
          <w:rPr>
            <w:rFonts w:ascii="Times New Roman" w:hAnsi="Times New Roman" w:cs="Times New Roman"/>
            <w:sz w:val="28"/>
            <w:szCs w:val="28"/>
          </w:rPr>
          <w:t>верами;</w:t>
        </w:r>
      </w:ins>
    </w:p>
    <w:p w14:paraId="14097CFE" w14:textId="3EE5E185" w:rsidR="008B7BDA" w:rsidRDefault="008B7BDA" w:rsidP="006E501B">
      <w:pPr>
        <w:pStyle w:val="a8"/>
        <w:numPr>
          <w:ilvl w:val="0"/>
          <w:numId w:val="36"/>
        </w:numPr>
        <w:spacing w:after="0" w:line="360" w:lineRule="auto"/>
        <w:ind w:left="0" w:right="424" w:firstLine="851"/>
        <w:jc w:val="both"/>
        <w:rPr>
          <w:ins w:id="313" w:author="Alex" w:date="2020-06-11T03:44:00Z"/>
          <w:rFonts w:ascii="Times New Roman" w:hAnsi="Times New Roman" w:cs="Times New Roman"/>
          <w:sz w:val="28"/>
          <w:szCs w:val="28"/>
        </w:rPr>
      </w:pPr>
      <w:ins w:id="314" w:author="Alex" w:date="2020-06-11T03:44:00Z">
        <w:r>
          <w:rPr>
            <w:rFonts w:ascii="Times New Roman" w:hAnsi="Times New Roman" w:cs="Times New Roman"/>
            <w:sz w:val="28"/>
            <w:szCs w:val="28"/>
          </w:rPr>
          <w:t>глубоко изучена работа с</w:t>
        </w:r>
        <w:r w:rsidRPr="008B7BDA">
          <w:rPr>
            <w:rFonts w:ascii="Times New Roman" w:hAnsi="Times New Roman" w:cs="Times New Roman"/>
            <w:sz w:val="28"/>
            <w:szCs w:val="28"/>
            <w:rPrChange w:id="315" w:author="Alex" w:date="2020-06-11T03:44:00Z">
              <w:rPr>
                <w:rFonts w:ascii="Times New Roman" w:hAnsi="Times New Roman" w:cs="Times New Roman"/>
                <w:sz w:val="28"/>
                <w:szCs w:val="28"/>
                <w:lang w:val="en-US"/>
              </w:rPr>
            </w:rPrChange>
          </w:rPr>
          <w:t xml:space="preserve"> </w:t>
        </w:r>
        <w:r>
          <w:rPr>
            <w:rFonts w:ascii="Times New Roman" w:hAnsi="Times New Roman" w:cs="Times New Roman"/>
            <w:sz w:val="28"/>
            <w:szCs w:val="28"/>
          </w:rPr>
          <w:t xml:space="preserve">терминалом в операционной системе </w:t>
        </w:r>
        <w:r>
          <w:rPr>
            <w:rFonts w:ascii="Times New Roman" w:hAnsi="Times New Roman" w:cs="Times New Roman"/>
            <w:sz w:val="28"/>
            <w:szCs w:val="28"/>
            <w:lang w:val="en-US"/>
          </w:rPr>
          <w:t>Linux</w:t>
        </w:r>
        <w:r w:rsidRPr="008B7BDA">
          <w:rPr>
            <w:rFonts w:ascii="Times New Roman" w:hAnsi="Times New Roman" w:cs="Times New Roman"/>
            <w:sz w:val="28"/>
            <w:szCs w:val="28"/>
            <w:rPrChange w:id="316" w:author="Alex" w:date="2020-06-11T03:44:00Z">
              <w:rPr>
                <w:rFonts w:ascii="Times New Roman" w:hAnsi="Times New Roman" w:cs="Times New Roman"/>
                <w:sz w:val="28"/>
                <w:szCs w:val="28"/>
                <w:lang w:val="en-US"/>
              </w:rPr>
            </w:rPrChange>
          </w:rPr>
          <w:t>;</w:t>
        </w:r>
      </w:ins>
    </w:p>
    <w:p w14:paraId="0A445701" w14:textId="793992C6" w:rsidR="008B7BDA" w:rsidRPr="004C693C" w:rsidRDefault="008B7BDA" w:rsidP="006E501B">
      <w:pPr>
        <w:pStyle w:val="a8"/>
        <w:numPr>
          <w:ilvl w:val="0"/>
          <w:numId w:val="36"/>
        </w:numPr>
        <w:spacing w:after="0" w:line="360" w:lineRule="auto"/>
        <w:ind w:left="0" w:right="424" w:firstLine="851"/>
        <w:jc w:val="both"/>
        <w:rPr>
          <w:rFonts w:ascii="Times New Roman" w:hAnsi="Times New Roman" w:cs="Times New Roman"/>
          <w:sz w:val="28"/>
          <w:szCs w:val="28"/>
        </w:rPr>
      </w:pPr>
      <w:ins w:id="317" w:author="Alex" w:date="2020-06-11T03:44:00Z">
        <w:r>
          <w:rPr>
            <w:rFonts w:ascii="Times New Roman" w:hAnsi="Times New Roman" w:cs="Times New Roman"/>
            <w:sz w:val="28"/>
            <w:szCs w:val="28"/>
          </w:rPr>
          <w:t>изучены методы использования системы ко</w:t>
        </w:r>
      </w:ins>
      <w:ins w:id="318" w:author="Alex" w:date="2020-06-11T03:45:00Z">
        <w:r>
          <w:rPr>
            <w:rFonts w:ascii="Times New Roman" w:hAnsi="Times New Roman" w:cs="Times New Roman"/>
            <w:sz w:val="28"/>
            <w:szCs w:val="28"/>
          </w:rPr>
          <w:t xml:space="preserve">нтроля версий </w:t>
        </w:r>
        <w:r>
          <w:rPr>
            <w:rFonts w:ascii="Times New Roman" w:hAnsi="Times New Roman" w:cs="Times New Roman"/>
            <w:sz w:val="28"/>
            <w:szCs w:val="28"/>
            <w:lang w:val="en-US"/>
          </w:rPr>
          <w:t>Git</w:t>
        </w:r>
        <w:r w:rsidRPr="008B7BDA">
          <w:rPr>
            <w:rFonts w:ascii="Times New Roman" w:hAnsi="Times New Roman" w:cs="Times New Roman"/>
            <w:sz w:val="28"/>
            <w:szCs w:val="28"/>
            <w:rPrChange w:id="319" w:author="Alex" w:date="2020-06-11T03:45:00Z">
              <w:rPr>
                <w:rFonts w:ascii="Times New Roman" w:hAnsi="Times New Roman" w:cs="Times New Roman"/>
                <w:sz w:val="28"/>
                <w:szCs w:val="28"/>
                <w:lang w:val="en-US"/>
              </w:rPr>
            </w:rPrChange>
          </w:rPr>
          <w:t xml:space="preserve"> </w:t>
        </w:r>
        <w:r>
          <w:rPr>
            <w:rFonts w:ascii="Times New Roman" w:hAnsi="Times New Roman" w:cs="Times New Roman"/>
            <w:sz w:val="28"/>
            <w:szCs w:val="28"/>
          </w:rPr>
          <w:t xml:space="preserve">на примере </w:t>
        </w:r>
        <w:r>
          <w:rPr>
            <w:rFonts w:ascii="Times New Roman" w:hAnsi="Times New Roman" w:cs="Times New Roman"/>
            <w:sz w:val="28"/>
            <w:szCs w:val="28"/>
            <w:lang w:val="en-US"/>
          </w:rPr>
          <w:t>GitHub</w:t>
        </w:r>
        <w:r w:rsidRPr="008B7BDA">
          <w:rPr>
            <w:rFonts w:ascii="Times New Roman" w:hAnsi="Times New Roman" w:cs="Times New Roman"/>
            <w:sz w:val="28"/>
            <w:szCs w:val="28"/>
            <w:rPrChange w:id="320" w:author="Alex" w:date="2020-06-11T03:45:00Z">
              <w:rPr>
                <w:rFonts w:ascii="Times New Roman" w:hAnsi="Times New Roman" w:cs="Times New Roman"/>
                <w:sz w:val="28"/>
                <w:szCs w:val="28"/>
                <w:lang w:val="en-US"/>
              </w:rPr>
            </w:rPrChange>
          </w:rPr>
          <w:t xml:space="preserve"> </w:t>
        </w:r>
        <w:r>
          <w:rPr>
            <w:rFonts w:ascii="Times New Roman" w:hAnsi="Times New Roman" w:cs="Times New Roman"/>
            <w:sz w:val="28"/>
            <w:szCs w:val="28"/>
          </w:rPr>
          <w:t>–</w:t>
        </w:r>
        <w:r w:rsidRPr="008B7BDA">
          <w:rPr>
            <w:rFonts w:ascii="Times New Roman" w:hAnsi="Times New Roman" w:cs="Times New Roman"/>
            <w:sz w:val="28"/>
            <w:szCs w:val="28"/>
            <w:rPrChange w:id="321" w:author="Alex" w:date="2020-06-11T03:45:00Z">
              <w:rPr>
                <w:rFonts w:ascii="Times New Roman" w:hAnsi="Times New Roman" w:cs="Times New Roman"/>
                <w:sz w:val="28"/>
                <w:szCs w:val="28"/>
                <w:lang w:val="en-US"/>
              </w:rPr>
            </w:rPrChange>
          </w:rPr>
          <w:t xml:space="preserve"> </w:t>
        </w:r>
        <w:r>
          <w:rPr>
            <w:rFonts w:ascii="Times New Roman" w:hAnsi="Times New Roman" w:cs="Times New Roman"/>
            <w:sz w:val="28"/>
            <w:szCs w:val="28"/>
          </w:rPr>
          <w:t>крупнейшего веб-сервиса для хостинга проектов в сфере информационных технологий и их совместной разработки.</w:t>
        </w:r>
      </w:ins>
    </w:p>
    <w:p w14:paraId="7034CBCB" w14:textId="63F8ED21" w:rsidR="009533D2" w:rsidRPr="0004040C" w:rsidRDefault="009533D2">
      <w:pPr>
        <w:rPr>
          <w:rFonts w:ascii="Times New Roman" w:hAnsi="Times New Roman" w:cs="Times New Roman"/>
          <w:sz w:val="28"/>
          <w:szCs w:val="28"/>
        </w:rPr>
      </w:pPr>
      <w:r w:rsidRPr="0004040C">
        <w:rPr>
          <w:rFonts w:ascii="Times New Roman" w:hAnsi="Times New Roman" w:cs="Times New Roman"/>
          <w:sz w:val="28"/>
          <w:szCs w:val="28"/>
        </w:rPr>
        <w:br w:type="page"/>
      </w:r>
    </w:p>
    <w:p w14:paraId="63D2634B" w14:textId="35DAD704" w:rsidR="008A0BE7" w:rsidRDefault="009533D2" w:rsidP="009533D2">
      <w:pPr>
        <w:spacing w:after="0" w:line="480" w:lineRule="auto"/>
        <w:ind w:right="424" w:firstLine="708"/>
        <w:jc w:val="center"/>
        <w:rPr>
          <w:rFonts w:ascii="Times New Roman" w:hAnsi="Times New Roman" w:cs="Times New Roman"/>
          <w:sz w:val="28"/>
          <w:szCs w:val="28"/>
        </w:rPr>
      </w:pPr>
      <w:r>
        <w:rPr>
          <w:rFonts w:ascii="Times New Roman" w:hAnsi="Times New Roman" w:cs="Times New Roman"/>
          <w:sz w:val="28"/>
          <w:szCs w:val="28"/>
        </w:rPr>
        <w:lastRenderedPageBreak/>
        <w:t>СПИСОК ИСТОЧНИКОВ</w:t>
      </w:r>
    </w:p>
    <w:p w14:paraId="7002FB61" w14:textId="69952CF1" w:rsidR="004C561B" w:rsidRDefault="004C561B" w:rsidP="006E501B">
      <w:pPr>
        <w:pStyle w:val="a8"/>
        <w:numPr>
          <w:ilvl w:val="0"/>
          <w:numId w:val="40"/>
        </w:numPr>
        <w:spacing w:after="0" w:line="360" w:lineRule="auto"/>
        <w:ind w:left="1068" w:right="424"/>
        <w:jc w:val="both"/>
        <w:rPr>
          <w:rFonts w:ascii="Times New Roman" w:hAnsi="Times New Roman" w:cs="Times New Roman"/>
          <w:sz w:val="28"/>
          <w:szCs w:val="28"/>
        </w:rPr>
      </w:pPr>
      <w:r w:rsidRPr="004C561B">
        <w:rPr>
          <w:rFonts w:ascii="Times New Roman" w:hAnsi="Times New Roman" w:cs="Times New Roman"/>
          <w:sz w:val="28"/>
          <w:szCs w:val="28"/>
        </w:rPr>
        <w:t>htmlbook.ru | Для тех, кто делает сайты</w:t>
      </w:r>
      <w:r w:rsidR="00305F67">
        <w:rPr>
          <w:rFonts w:ascii="Times New Roman" w:hAnsi="Times New Roman" w:cs="Times New Roman"/>
          <w:sz w:val="28"/>
          <w:szCs w:val="28"/>
        </w:rPr>
        <w:t xml:space="preserve"> // </w:t>
      </w:r>
      <w:r w:rsidR="00305F67">
        <w:rPr>
          <w:rFonts w:ascii="Times New Roman" w:hAnsi="Times New Roman" w:cs="Times New Roman"/>
          <w:sz w:val="28"/>
          <w:szCs w:val="28"/>
          <w:lang w:val="en-US"/>
        </w:rPr>
        <w:t>HTML</w:t>
      </w:r>
      <w:r w:rsidR="00305F67" w:rsidRPr="006E501B">
        <w:rPr>
          <w:rFonts w:ascii="Times New Roman" w:hAnsi="Times New Roman" w:cs="Times New Roman"/>
          <w:sz w:val="28"/>
          <w:szCs w:val="28"/>
        </w:rPr>
        <w:t xml:space="preserve"> </w:t>
      </w:r>
      <w:r w:rsidR="00305F67">
        <w:rPr>
          <w:rFonts w:ascii="Times New Roman" w:hAnsi="Times New Roman" w:cs="Times New Roman"/>
          <w:sz w:val="28"/>
          <w:szCs w:val="28"/>
        </w:rPr>
        <w:t>документация</w:t>
      </w:r>
      <w:r w:rsidRPr="004C561B">
        <w:rPr>
          <w:rFonts w:ascii="Times New Roman" w:hAnsi="Times New Roman" w:cs="Times New Roman"/>
          <w:sz w:val="28"/>
          <w:szCs w:val="28"/>
        </w:rPr>
        <w:t xml:space="preserve"> URL: </w:t>
      </w:r>
      <w:hyperlink r:id="rId45" w:history="1">
        <w:r w:rsidRPr="00B65F03">
          <w:rPr>
            <w:rStyle w:val="af3"/>
            <w:rFonts w:ascii="Times New Roman" w:hAnsi="Times New Roman" w:cs="Times New Roman"/>
            <w:sz w:val="28"/>
            <w:szCs w:val="28"/>
          </w:rPr>
          <w:t>http://htmlbook.ru</w:t>
        </w:r>
      </w:hyperlink>
    </w:p>
    <w:p w14:paraId="69767D6E" w14:textId="38655716" w:rsidR="004C56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Pr>
          <w:rFonts w:ascii="Times New Roman" w:hAnsi="Times New Roman" w:cs="Times New Roman"/>
          <w:sz w:val="28"/>
          <w:szCs w:val="28"/>
          <w:lang w:val="en-US"/>
        </w:rPr>
        <w:t>JavaScript</w:t>
      </w:r>
      <w:r w:rsidRPr="006E501B">
        <w:rPr>
          <w:rFonts w:ascii="Times New Roman" w:hAnsi="Times New Roman" w:cs="Times New Roman"/>
          <w:sz w:val="28"/>
          <w:szCs w:val="28"/>
        </w:rPr>
        <w:t xml:space="preserve"> </w:t>
      </w:r>
      <w:r>
        <w:rPr>
          <w:rFonts w:ascii="Times New Roman" w:hAnsi="Times New Roman" w:cs="Times New Roman"/>
          <w:sz w:val="28"/>
          <w:szCs w:val="28"/>
        </w:rPr>
        <w:t>документация</w:t>
      </w:r>
      <w:r w:rsidR="004C561B" w:rsidRPr="004C561B">
        <w:rPr>
          <w:rFonts w:ascii="Times New Roman" w:hAnsi="Times New Roman" w:cs="Times New Roman"/>
          <w:sz w:val="28"/>
          <w:szCs w:val="28"/>
        </w:rPr>
        <w:t xml:space="preserve"> // Веб-документация MDN URL: </w:t>
      </w:r>
      <w:hyperlink r:id="rId46" w:history="1">
        <w:r w:rsidR="004C561B" w:rsidRPr="00B65F03">
          <w:rPr>
            <w:rStyle w:val="af3"/>
            <w:rFonts w:ascii="Times New Roman" w:hAnsi="Times New Roman" w:cs="Times New Roman"/>
            <w:sz w:val="28"/>
            <w:szCs w:val="28"/>
          </w:rPr>
          <w:t>https://developer.mozilla.org/ru/docs/Web/JavaScript</w:t>
        </w:r>
      </w:hyperlink>
    </w:p>
    <w:p w14:paraId="62E29C62" w14:textId="669DF588" w:rsidR="004C561B" w:rsidRDefault="004C561B" w:rsidP="006E501B">
      <w:pPr>
        <w:pStyle w:val="a8"/>
        <w:numPr>
          <w:ilvl w:val="0"/>
          <w:numId w:val="40"/>
        </w:numPr>
        <w:spacing w:after="0" w:line="360" w:lineRule="auto"/>
        <w:ind w:left="1068" w:right="424"/>
        <w:jc w:val="both"/>
        <w:rPr>
          <w:rFonts w:ascii="Times New Roman" w:hAnsi="Times New Roman" w:cs="Times New Roman"/>
          <w:sz w:val="28"/>
          <w:szCs w:val="28"/>
        </w:rPr>
      </w:pPr>
      <w:r w:rsidRPr="004C561B">
        <w:rPr>
          <w:rFonts w:ascii="Times New Roman" w:hAnsi="Times New Roman" w:cs="Times New Roman"/>
          <w:sz w:val="28"/>
          <w:szCs w:val="28"/>
        </w:rPr>
        <w:t xml:space="preserve">Русская документация по API </w:t>
      </w:r>
      <w:proofErr w:type="spellStart"/>
      <w:r w:rsidRPr="004C561B">
        <w:rPr>
          <w:rFonts w:ascii="Times New Roman" w:hAnsi="Times New Roman" w:cs="Times New Roman"/>
          <w:sz w:val="28"/>
          <w:szCs w:val="28"/>
        </w:rPr>
        <w:t>jQuery</w:t>
      </w:r>
      <w:proofErr w:type="spellEnd"/>
      <w:r w:rsidRPr="004C561B">
        <w:rPr>
          <w:rFonts w:ascii="Times New Roman" w:hAnsi="Times New Roman" w:cs="Times New Roman"/>
          <w:sz w:val="28"/>
          <w:szCs w:val="28"/>
        </w:rPr>
        <w:t xml:space="preserve"> URL: </w:t>
      </w:r>
      <w:hyperlink r:id="rId47" w:history="1">
        <w:r w:rsidRPr="00B65F03">
          <w:rPr>
            <w:rStyle w:val="af3"/>
            <w:rFonts w:ascii="Times New Roman" w:hAnsi="Times New Roman" w:cs="Times New Roman"/>
            <w:sz w:val="28"/>
            <w:szCs w:val="28"/>
          </w:rPr>
          <w:t>https://jquery-docs.ru/</w:t>
        </w:r>
      </w:hyperlink>
    </w:p>
    <w:p w14:paraId="64304D69" w14:textId="11F7E0E5" w:rsidR="004C561B" w:rsidRPr="006E50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Pr>
          <w:rFonts w:ascii="Times New Roman" w:hAnsi="Times New Roman" w:cs="Times New Roman"/>
          <w:sz w:val="28"/>
          <w:szCs w:val="28"/>
        </w:rPr>
        <w:t>Библиотека отправки электронных писем, используя</w:t>
      </w:r>
      <w:r w:rsidR="004C561B" w:rsidRPr="00944252">
        <w:rPr>
          <w:rFonts w:ascii="Times New Roman" w:hAnsi="Times New Roman" w:cs="Times New Roman"/>
          <w:sz w:val="28"/>
          <w:szCs w:val="28"/>
        </w:rPr>
        <w:t xml:space="preserve"> </w:t>
      </w:r>
      <w:r w:rsidR="004C561B" w:rsidRPr="006E501B">
        <w:rPr>
          <w:rFonts w:ascii="Times New Roman" w:hAnsi="Times New Roman" w:cs="Times New Roman"/>
          <w:sz w:val="28"/>
          <w:szCs w:val="28"/>
          <w:lang w:val="en-US"/>
        </w:rPr>
        <w:t>PHP</w:t>
      </w:r>
      <w:r w:rsidR="004C561B" w:rsidRPr="00944252">
        <w:rPr>
          <w:rFonts w:ascii="Times New Roman" w:hAnsi="Times New Roman" w:cs="Times New Roman"/>
          <w:sz w:val="28"/>
          <w:szCs w:val="28"/>
        </w:rPr>
        <w:t xml:space="preserve"> // </w:t>
      </w:r>
      <w:r w:rsidR="004C561B" w:rsidRPr="006E501B">
        <w:rPr>
          <w:rFonts w:ascii="Times New Roman" w:hAnsi="Times New Roman" w:cs="Times New Roman"/>
          <w:sz w:val="28"/>
          <w:szCs w:val="28"/>
          <w:lang w:val="en-US"/>
        </w:rPr>
        <w:t>GitHub</w:t>
      </w:r>
      <w:r w:rsidR="004C561B" w:rsidRPr="00944252">
        <w:rPr>
          <w:rFonts w:ascii="Times New Roman" w:hAnsi="Times New Roman" w:cs="Times New Roman"/>
          <w:sz w:val="28"/>
          <w:szCs w:val="28"/>
        </w:rPr>
        <w:t xml:space="preserve"> </w:t>
      </w:r>
      <w:r w:rsidR="004C561B" w:rsidRPr="006E501B">
        <w:rPr>
          <w:rFonts w:ascii="Times New Roman" w:hAnsi="Times New Roman" w:cs="Times New Roman"/>
          <w:sz w:val="28"/>
          <w:szCs w:val="28"/>
          <w:lang w:val="en-US"/>
        </w:rPr>
        <w:t>URL</w:t>
      </w:r>
      <w:r w:rsidR="004C561B" w:rsidRPr="00944252">
        <w:rPr>
          <w:rFonts w:ascii="Times New Roman" w:hAnsi="Times New Roman" w:cs="Times New Roman"/>
          <w:sz w:val="28"/>
          <w:szCs w:val="28"/>
        </w:rPr>
        <w:t xml:space="preserve">: </w:t>
      </w:r>
      <w:hyperlink r:id="rId48" w:history="1">
        <w:r w:rsidR="004C561B" w:rsidRPr="006E501B">
          <w:rPr>
            <w:rStyle w:val="af3"/>
            <w:lang w:val="en-US"/>
          </w:rPr>
          <w:t>https</w:t>
        </w:r>
        <w:r w:rsidR="004C561B" w:rsidRPr="006E501B">
          <w:rPr>
            <w:rStyle w:val="af3"/>
          </w:rPr>
          <w:t>://</w:t>
        </w:r>
        <w:r w:rsidR="004C561B" w:rsidRPr="006E501B">
          <w:rPr>
            <w:rStyle w:val="af3"/>
            <w:lang w:val="en-US"/>
          </w:rPr>
          <w:t>github</w:t>
        </w:r>
        <w:r w:rsidR="004C561B" w:rsidRPr="006E501B">
          <w:rPr>
            <w:rStyle w:val="af3"/>
          </w:rPr>
          <w:t>.</w:t>
        </w:r>
        <w:r w:rsidR="004C561B" w:rsidRPr="006E501B">
          <w:rPr>
            <w:rStyle w:val="af3"/>
            <w:lang w:val="en-US"/>
          </w:rPr>
          <w:t>com</w:t>
        </w:r>
        <w:r w:rsidR="004C561B" w:rsidRPr="006E501B">
          <w:rPr>
            <w:rStyle w:val="af3"/>
          </w:rPr>
          <w:t>/</w:t>
        </w:r>
        <w:r w:rsidR="004C561B" w:rsidRPr="006E501B">
          <w:rPr>
            <w:rStyle w:val="af3"/>
            <w:lang w:val="en-US"/>
          </w:rPr>
          <w:t>PHPMailer</w:t>
        </w:r>
        <w:r w:rsidR="004C561B" w:rsidRPr="006E501B">
          <w:rPr>
            <w:rStyle w:val="af3"/>
          </w:rPr>
          <w:t>/</w:t>
        </w:r>
        <w:r w:rsidR="004C561B" w:rsidRPr="006E501B">
          <w:rPr>
            <w:rStyle w:val="af3"/>
            <w:lang w:val="en-US"/>
          </w:rPr>
          <w:t>PHPMailer</w:t>
        </w:r>
      </w:hyperlink>
    </w:p>
    <w:p w14:paraId="3D123407" w14:textId="047F99CA" w:rsidR="004C561B" w:rsidRDefault="004C561B" w:rsidP="006E501B">
      <w:pPr>
        <w:pStyle w:val="a8"/>
        <w:numPr>
          <w:ilvl w:val="0"/>
          <w:numId w:val="40"/>
        </w:numPr>
        <w:spacing w:after="0" w:line="360" w:lineRule="auto"/>
        <w:ind w:left="1068" w:right="424"/>
        <w:jc w:val="both"/>
        <w:rPr>
          <w:rFonts w:ascii="Times New Roman" w:hAnsi="Times New Roman" w:cs="Times New Roman"/>
          <w:sz w:val="28"/>
          <w:szCs w:val="28"/>
          <w:lang w:val="en-US"/>
        </w:rPr>
      </w:pPr>
      <w:r w:rsidRPr="004C561B">
        <w:rPr>
          <w:rFonts w:ascii="Times New Roman" w:hAnsi="Times New Roman" w:cs="Times New Roman"/>
          <w:sz w:val="28"/>
          <w:szCs w:val="28"/>
          <w:lang w:val="en-US"/>
        </w:rPr>
        <w:t xml:space="preserve">Stack Overflow URL: </w:t>
      </w:r>
      <w:r w:rsidR="00803DBA">
        <w:fldChar w:fldCharType="begin"/>
      </w:r>
      <w:r w:rsidR="00803DBA" w:rsidRPr="0024252A">
        <w:rPr>
          <w:lang w:val="en-US"/>
          <w:rPrChange w:id="322" w:author="Alex" w:date="2020-06-11T03:16:00Z">
            <w:rPr/>
          </w:rPrChange>
        </w:rPr>
        <w:instrText xml:space="preserve"> HYPERLINK "https://stackoverflow.com/" </w:instrText>
      </w:r>
      <w:r w:rsidR="00803DBA">
        <w:fldChar w:fldCharType="separate"/>
      </w:r>
      <w:r w:rsidRPr="00B65F03">
        <w:rPr>
          <w:rStyle w:val="af3"/>
          <w:rFonts w:ascii="Times New Roman" w:hAnsi="Times New Roman" w:cs="Times New Roman"/>
          <w:sz w:val="28"/>
          <w:szCs w:val="28"/>
          <w:lang w:val="en-US"/>
        </w:rPr>
        <w:t>https://stackoverflow.com/</w:t>
      </w:r>
      <w:r w:rsidR="00803DBA">
        <w:rPr>
          <w:rStyle w:val="af3"/>
          <w:rFonts w:ascii="Times New Roman" w:hAnsi="Times New Roman" w:cs="Times New Roman"/>
          <w:sz w:val="28"/>
          <w:szCs w:val="28"/>
          <w:lang w:val="en-US"/>
        </w:rPr>
        <w:fldChar w:fldCharType="end"/>
      </w:r>
    </w:p>
    <w:p w14:paraId="28BEBA86" w14:textId="3C61CFAF" w:rsidR="004C561B" w:rsidRPr="006E501B" w:rsidRDefault="004C561B" w:rsidP="006E501B">
      <w:pPr>
        <w:pStyle w:val="a8"/>
        <w:numPr>
          <w:ilvl w:val="0"/>
          <w:numId w:val="40"/>
        </w:numPr>
        <w:spacing w:after="0" w:line="360" w:lineRule="auto"/>
        <w:ind w:left="1068" w:right="424"/>
        <w:jc w:val="both"/>
        <w:rPr>
          <w:rFonts w:ascii="Times New Roman" w:hAnsi="Times New Roman" w:cs="Times New Roman"/>
          <w:sz w:val="28"/>
          <w:szCs w:val="28"/>
        </w:rPr>
      </w:pPr>
      <w:r w:rsidRPr="004C561B">
        <w:rPr>
          <w:rFonts w:ascii="Times New Roman" w:hAnsi="Times New Roman" w:cs="Times New Roman"/>
          <w:sz w:val="28"/>
          <w:szCs w:val="28"/>
          <w:lang w:val="en-US"/>
        </w:rPr>
        <w:t>Load</w:t>
      </w:r>
      <w:r w:rsidRPr="006E501B">
        <w:rPr>
          <w:rFonts w:ascii="Times New Roman" w:hAnsi="Times New Roman" w:cs="Times New Roman"/>
          <w:sz w:val="28"/>
          <w:szCs w:val="28"/>
        </w:rPr>
        <w:t xml:space="preserve"> </w:t>
      </w:r>
      <w:r w:rsidRPr="004C561B">
        <w:rPr>
          <w:rFonts w:ascii="Times New Roman" w:hAnsi="Times New Roman" w:cs="Times New Roman"/>
          <w:sz w:val="28"/>
          <w:szCs w:val="28"/>
          <w:lang w:val="en-US"/>
        </w:rPr>
        <w:t>Info</w:t>
      </w:r>
      <w:r w:rsidRPr="006E501B">
        <w:rPr>
          <w:rFonts w:ascii="Times New Roman" w:hAnsi="Times New Roman" w:cs="Times New Roman"/>
          <w:sz w:val="28"/>
          <w:szCs w:val="28"/>
        </w:rPr>
        <w:t xml:space="preserve"> </w:t>
      </w:r>
      <w:r w:rsidR="00305F67" w:rsidRPr="006E501B">
        <w:rPr>
          <w:rFonts w:ascii="Times New Roman" w:hAnsi="Times New Roman" w:cs="Times New Roman"/>
          <w:sz w:val="28"/>
          <w:szCs w:val="28"/>
        </w:rPr>
        <w:t>–</w:t>
      </w:r>
      <w:r w:rsidRPr="006E501B">
        <w:rPr>
          <w:rFonts w:ascii="Times New Roman" w:hAnsi="Times New Roman" w:cs="Times New Roman"/>
          <w:sz w:val="28"/>
          <w:szCs w:val="28"/>
        </w:rPr>
        <w:t xml:space="preserve"> </w:t>
      </w:r>
      <w:r w:rsidR="00305F67">
        <w:rPr>
          <w:rFonts w:ascii="Times New Roman" w:hAnsi="Times New Roman" w:cs="Times New Roman"/>
          <w:sz w:val="28"/>
          <w:szCs w:val="28"/>
        </w:rPr>
        <w:t>генератор гиф изображений</w:t>
      </w:r>
      <w:r w:rsidRPr="006E501B">
        <w:rPr>
          <w:rFonts w:ascii="Times New Roman" w:hAnsi="Times New Roman" w:cs="Times New Roman"/>
          <w:sz w:val="28"/>
          <w:szCs w:val="28"/>
        </w:rPr>
        <w:t xml:space="preserve"> </w:t>
      </w:r>
      <w:r w:rsidRPr="004C561B">
        <w:rPr>
          <w:rFonts w:ascii="Times New Roman" w:hAnsi="Times New Roman" w:cs="Times New Roman"/>
          <w:sz w:val="28"/>
          <w:szCs w:val="28"/>
          <w:lang w:val="en-US"/>
        </w:rPr>
        <w:t>URL</w:t>
      </w:r>
      <w:r w:rsidRPr="006E501B">
        <w:rPr>
          <w:rFonts w:ascii="Times New Roman" w:hAnsi="Times New Roman" w:cs="Times New Roman"/>
          <w:sz w:val="28"/>
          <w:szCs w:val="28"/>
        </w:rPr>
        <w:t xml:space="preserve">: </w:t>
      </w:r>
      <w:hyperlink r:id="rId49" w:history="1">
        <w:r w:rsidRPr="00B65F03">
          <w:rPr>
            <w:rStyle w:val="af3"/>
            <w:rFonts w:ascii="Times New Roman" w:hAnsi="Times New Roman" w:cs="Times New Roman"/>
            <w:sz w:val="28"/>
            <w:szCs w:val="28"/>
            <w:lang w:val="en-US"/>
          </w:rPr>
          <w:t>http</w:t>
        </w:r>
        <w:r w:rsidRPr="006E501B">
          <w:rPr>
            <w:rStyle w:val="af3"/>
            <w:rFonts w:ascii="Times New Roman" w:hAnsi="Times New Roman" w:cs="Times New Roman"/>
            <w:sz w:val="28"/>
            <w:szCs w:val="28"/>
          </w:rPr>
          <w:t>://</w:t>
        </w:r>
        <w:r w:rsidRPr="00B65F03">
          <w:rPr>
            <w:rStyle w:val="af3"/>
            <w:rFonts w:ascii="Times New Roman" w:hAnsi="Times New Roman" w:cs="Times New Roman"/>
            <w:sz w:val="28"/>
            <w:szCs w:val="28"/>
            <w:lang w:val="en-US"/>
          </w:rPr>
          <w:t>www</w:t>
        </w:r>
        <w:r w:rsidRPr="006E501B">
          <w:rPr>
            <w:rStyle w:val="af3"/>
            <w:rFonts w:ascii="Times New Roman" w:hAnsi="Times New Roman" w:cs="Times New Roman"/>
            <w:sz w:val="28"/>
            <w:szCs w:val="28"/>
          </w:rPr>
          <w:t>.</w:t>
        </w:r>
        <w:proofErr w:type="spellStart"/>
        <w:r w:rsidRPr="00B65F03">
          <w:rPr>
            <w:rStyle w:val="af3"/>
            <w:rFonts w:ascii="Times New Roman" w:hAnsi="Times New Roman" w:cs="Times New Roman"/>
            <w:sz w:val="28"/>
            <w:szCs w:val="28"/>
            <w:lang w:val="en-US"/>
          </w:rPr>
          <w:t>loadinfo</w:t>
        </w:r>
        <w:proofErr w:type="spellEnd"/>
        <w:r w:rsidRPr="006E501B">
          <w:rPr>
            <w:rStyle w:val="af3"/>
            <w:rFonts w:ascii="Times New Roman" w:hAnsi="Times New Roman" w:cs="Times New Roman"/>
            <w:sz w:val="28"/>
            <w:szCs w:val="28"/>
          </w:rPr>
          <w:t>.</w:t>
        </w:r>
        <w:r w:rsidRPr="00B65F03">
          <w:rPr>
            <w:rStyle w:val="af3"/>
            <w:rFonts w:ascii="Times New Roman" w:hAnsi="Times New Roman" w:cs="Times New Roman"/>
            <w:sz w:val="28"/>
            <w:szCs w:val="28"/>
            <w:lang w:val="en-US"/>
          </w:rPr>
          <w:t>net</w:t>
        </w:r>
        <w:r w:rsidRPr="006E501B">
          <w:rPr>
            <w:rStyle w:val="af3"/>
            <w:rFonts w:ascii="Times New Roman" w:hAnsi="Times New Roman" w:cs="Times New Roman"/>
            <w:sz w:val="28"/>
            <w:szCs w:val="28"/>
          </w:rPr>
          <w:t>/</w:t>
        </w:r>
      </w:hyperlink>
    </w:p>
    <w:p w14:paraId="7E414FE1" w14:textId="227332CC" w:rsidR="004C561B" w:rsidRPr="006E50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Pr>
          <w:rFonts w:ascii="Times New Roman" w:hAnsi="Times New Roman" w:cs="Times New Roman"/>
          <w:sz w:val="28"/>
          <w:szCs w:val="28"/>
        </w:rPr>
        <w:t>Список</w:t>
      </w:r>
      <w:r w:rsidRPr="00306585">
        <w:rPr>
          <w:rFonts w:ascii="Times New Roman" w:hAnsi="Times New Roman" w:cs="Times New Roman"/>
          <w:sz w:val="28"/>
          <w:szCs w:val="28"/>
        </w:rPr>
        <w:t xml:space="preserve"> </w:t>
      </w:r>
      <w:r>
        <w:rPr>
          <w:rFonts w:ascii="Times New Roman" w:hAnsi="Times New Roman" w:cs="Times New Roman"/>
          <w:sz w:val="28"/>
          <w:szCs w:val="28"/>
        </w:rPr>
        <w:t>стран</w:t>
      </w:r>
      <w:r w:rsidRPr="00306585">
        <w:rPr>
          <w:rFonts w:ascii="Times New Roman" w:hAnsi="Times New Roman" w:cs="Times New Roman"/>
          <w:sz w:val="28"/>
          <w:szCs w:val="28"/>
        </w:rPr>
        <w:t xml:space="preserve"> </w:t>
      </w:r>
      <w:r>
        <w:rPr>
          <w:rFonts w:ascii="Times New Roman" w:hAnsi="Times New Roman" w:cs="Times New Roman"/>
          <w:sz w:val="28"/>
          <w:szCs w:val="28"/>
          <w:lang w:val="en-US"/>
        </w:rPr>
        <w:t>MySQL</w:t>
      </w:r>
      <w:r w:rsidR="004C561B" w:rsidRPr="006E501B">
        <w:rPr>
          <w:rFonts w:ascii="Times New Roman" w:hAnsi="Times New Roman" w:cs="Times New Roman"/>
          <w:sz w:val="28"/>
          <w:szCs w:val="28"/>
        </w:rPr>
        <w:t xml:space="preserve"> // </w:t>
      </w:r>
      <w:r w:rsidR="004C561B" w:rsidRPr="004C561B">
        <w:rPr>
          <w:rFonts w:ascii="Times New Roman" w:hAnsi="Times New Roman" w:cs="Times New Roman"/>
          <w:sz w:val="28"/>
          <w:szCs w:val="28"/>
          <w:lang w:val="en-US"/>
        </w:rPr>
        <w:t>GitHub</w:t>
      </w:r>
      <w:r w:rsidR="004C561B" w:rsidRPr="006E501B">
        <w:rPr>
          <w:rFonts w:ascii="Times New Roman" w:hAnsi="Times New Roman" w:cs="Times New Roman"/>
          <w:sz w:val="28"/>
          <w:szCs w:val="28"/>
        </w:rPr>
        <w:t xml:space="preserve"> </w:t>
      </w:r>
      <w:r w:rsidR="004C561B" w:rsidRPr="004C561B">
        <w:rPr>
          <w:rFonts w:ascii="Times New Roman" w:hAnsi="Times New Roman" w:cs="Times New Roman"/>
          <w:sz w:val="28"/>
          <w:szCs w:val="28"/>
          <w:lang w:val="en-US"/>
        </w:rPr>
        <w:t>URL</w:t>
      </w:r>
      <w:r w:rsidR="004C561B" w:rsidRPr="006E501B">
        <w:rPr>
          <w:rFonts w:ascii="Times New Roman" w:hAnsi="Times New Roman" w:cs="Times New Roman"/>
          <w:sz w:val="28"/>
          <w:szCs w:val="28"/>
        </w:rPr>
        <w:t xml:space="preserve">: </w:t>
      </w:r>
      <w:hyperlink r:id="rId50" w:history="1">
        <w:r w:rsidR="004C561B" w:rsidRPr="00B65F03">
          <w:rPr>
            <w:rStyle w:val="af3"/>
            <w:rFonts w:ascii="Times New Roman" w:hAnsi="Times New Roman" w:cs="Times New Roman"/>
            <w:sz w:val="28"/>
            <w:szCs w:val="28"/>
            <w:lang w:val="en-US"/>
          </w:rPr>
          <w:t>https</w:t>
        </w:r>
        <w:r w:rsidR="004C561B" w:rsidRPr="006E501B">
          <w:rPr>
            <w:rStyle w:val="af3"/>
            <w:rFonts w:ascii="Times New Roman" w:hAnsi="Times New Roman" w:cs="Times New Roman"/>
            <w:sz w:val="28"/>
            <w:szCs w:val="28"/>
          </w:rPr>
          <w:t>://</w:t>
        </w:r>
        <w:proofErr w:type="spellStart"/>
        <w:r w:rsidR="004C561B" w:rsidRPr="00B65F03">
          <w:rPr>
            <w:rStyle w:val="af3"/>
            <w:rFonts w:ascii="Times New Roman" w:hAnsi="Times New Roman" w:cs="Times New Roman"/>
            <w:sz w:val="28"/>
            <w:szCs w:val="28"/>
            <w:lang w:val="en-US"/>
          </w:rPr>
          <w:t>github</w:t>
        </w:r>
        <w:proofErr w:type="spellEnd"/>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com</w:t>
        </w:r>
        <w:r w:rsidR="004C561B" w:rsidRPr="006E501B">
          <w:rPr>
            <w:rStyle w:val="af3"/>
            <w:rFonts w:ascii="Times New Roman" w:hAnsi="Times New Roman" w:cs="Times New Roman"/>
            <w:sz w:val="28"/>
            <w:szCs w:val="28"/>
          </w:rPr>
          <w:t>/</w:t>
        </w:r>
        <w:proofErr w:type="spellStart"/>
        <w:r w:rsidR="004C561B" w:rsidRPr="00B65F03">
          <w:rPr>
            <w:rStyle w:val="af3"/>
            <w:rFonts w:ascii="Times New Roman" w:hAnsi="Times New Roman" w:cs="Times New Roman"/>
            <w:sz w:val="28"/>
            <w:szCs w:val="28"/>
            <w:lang w:val="en-US"/>
          </w:rPr>
          <w:t>raramuridesign</w:t>
        </w:r>
        <w:proofErr w:type="spellEnd"/>
        <w:r w:rsidR="004C561B" w:rsidRPr="006E501B">
          <w:rPr>
            <w:rStyle w:val="af3"/>
            <w:rFonts w:ascii="Times New Roman" w:hAnsi="Times New Roman" w:cs="Times New Roman"/>
            <w:sz w:val="28"/>
            <w:szCs w:val="28"/>
          </w:rPr>
          <w:t>/</w:t>
        </w:r>
        <w:proofErr w:type="spellStart"/>
        <w:r w:rsidR="004C561B" w:rsidRPr="00B65F03">
          <w:rPr>
            <w:rStyle w:val="af3"/>
            <w:rFonts w:ascii="Times New Roman" w:hAnsi="Times New Roman" w:cs="Times New Roman"/>
            <w:sz w:val="28"/>
            <w:szCs w:val="28"/>
            <w:lang w:val="en-US"/>
          </w:rPr>
          <w:t>mysql</w:t>
        </w:r>
        <w:proofErr w:type="spellEnd"/>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country</w:t>
        </w:r>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list</w:t>
        </w:r>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blob</w:t>
        </w:r>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master</w:t>
        </w:r>
        <w:r w:rsidR="004C561B" w:rsidRPr="006E501B">
          <w:rPr>
            <w:rStyle w:val="af3"/>
            <w:rFonts w:ascii="Times New Roman" w:hAnsi="Times New Roman" w:cs="Times New Roman"/>
            <w:sz w:val="28"/>
            <w:szCs w:val="28"/>
          </w:rPr>
          <w:t>/</w:t>
        </w:r>
        <w:proofErr w:type="spellStart"/>
        <w:r w:rsidR="004C561B" w:rsidRPr="00B65F03">
          <w:rPr>
            <w:rStyle w:val="af3"/>
            <w:rFonts w:ascii="Times New Roman" w:hAnsi="Times New Roman" w:cs="Times New Roman"/>
            <w:sz w:val="28"/>
            <w:szCs w:val="28"/>
            <w:lang w:val="en-US"/>
          </w:rPr>
          <w:t>mysql</w:t>
        </w:r>
        <w:proofErr w:type="spellEnd"/>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country</w:t>
        </w:r>
        <w:r w:rsidR="004C561B" w:rsidRPr="006E501B">
          <w:rPr>
            <w:rStyle w:val="af3"/>
            <w:rFonts w:ascii="Times New Roman" w:hAnsi="Times New Roman" w:cs="Times New Roman"/>
            <w:sz w:val="28"/>
            <w:szCs w:val="28"/>
          </w:rPr>
          <w:t>-</w:t>
        </w:r>
        <w:r w:rsidR="004C561B" w:rsidRPr="00B65F03">
          <w:rPr>
            <w:rStyle w:val="af3"/>
            <w:rFonts w:ascii="Times New Roman" w:hAnsi="Times New Roman" w:cs="Times New Roman"/>
            <w:sz w:val="28"/>
            <w:szCs w:val="28"/>
            <w:lang w:val="en-US"/>
          </w:rPr>
          <w:t>list</w:t>
        </w:r>
        <w:r w:rsidR="004C561B" w:rsidRPr="006E501B">
          <w:rPr>
            <w:rStyle w:val="af3"/>
            <w:rFonts w:ascii="Times New Roman" w:hAnsi="Times New Roman" w:cs="Times New Roman"/>
            <w:sz w:val="28"/>
            <w:szCs w:val="28"/>
          </w:rPr>
          <w:t>.</w:t>
        </w:r>
        <w:proofErr w:type="spellStart"/>
        <w:r w:rsidR="004C561B" w:rsidRPr="00B65F03">
          <w:rPr>
            <w:rStyle w:val="af3"/>
            <w:rFonts w:ascii="Times New Roman" w:hAnsi="Times New Roman" w:cs="Times New Roman"/>
            <w:sz w:val="28"/>
            <w:szCs w:val="28"/>
            <w:lang w:val="en-US"/>
          </w:rPr>
          <w:t>sql</w:t>
        </w:r>
        <w:proofErr w:type="spellEnd"/>
      </w:hyperlink>
    </w:p>
    <w:p w14:paraId="21C43804" w14:textId="1B8D705C" w:rsidR="004C561B" w:rsidRPr="00944252" w:rsidRDefault="00305F67" w:rsidP="006E501B">
      <w:pPr>
        <w:pStyle w:val="a8"/>
        <w:numPr>
          <w:ilvl w:val="0"/>
          <w:numId w:val="40"/>
        </w:numPr>
        <w:spacing w:after="0" w:line="360" w:lineRule="auto"/>
        <w:ind w:left="1068" w:right="424"/>
        <w:jc w:val="both"/>
        <w:rPr>
          <w:rFonts w:ascii="Times New Roman" w:hAnsi="Times New Roman" w:cs="Times New Roman"/>
          <w:sz w:val="28"/>
          <w:szCs w:val="28"/>
          <w:lang w:val="en-US"/>
        </w:rPr>
      </w:pPr>
      <w:r>
        <w:rPr>
          <w:rFonts w:ascii="Times New Roman" w:hAnsi="Times New Roman" w:cs="Times New Roman"/>
          <w:sz w:val="28"/>
          <w:szCs w:val="28"/>
          <w:lang w:val="en-US"/>
        </w:rPr>
        <w:t>Google Developers</w:t>
      </w:r>
      <w:r w:rsidR="004C561B" w:rsidRPr="004C561B">
        <w:rPr>
          <w:rFonts w:ascii="Times New Roman" w:hAnsi="Times New Roman" w:cs="Times New Roman"/>
          <w:sz w:val="28"/>
          <w:szCs w:val="28"/>
          <w:lang w:val="en-US"/>
        </w:rPr>
        <w:t xml:space="preserve"> </w:t>
      </w:r>
      <w:r w:rsidR="004C561B" w:rsidRPr="00944252">
        <w:rPr>
          <w:rFonts w:ascii="Times New Roman" w:hAnsi="Times New Roman" w:cs="Times New Roman"/>
          <w:sz w:val="28"/>
          <w:szCs w:val="28"/>
          <w:lang w:val="en-US"/>
        </w:rPr>
        <w:t xml:space="preserve">// </w:t>
      </w:r>
      <w:r>
        <w:rPr>
          <w:rFonts w:ascii="Times New Roman" w:hAnsi="Times New Roman" w:cs="Times New Roman"/>
          <w:sz w:val="28"/>
          <w:szCs w:val="28"/>
          <w:lang w:val="en-US"/>
        </w:rPr>
        <w:t>Hosted Libraries</w:t>
      </w:r>
      <w:r w:rsidR="004C561B" w:rsidRPr="00944252">
        <w:rPr>
          <w:rFonts w:ascii="Times New Roman" w:hAnsi="Times New Roman" w:cs="Times New Roman"/>
          <w:sz w:val="28"/>
          <w:szCs w:val="28"/>
          <w:lang w:val="en-US"/>
        </w:rPr>
        <w:t xml:space="preserve"> </w:t>
      </w:r>
      <w:r w:rsidR="004C561B" w:rsidRPr="004C561B">
        <w:rPr>
          <w:rFonts w:ascii="Times New Roman" w:hAnsi="Times New Roman" w:cs="Times New Roman"/>
          <w:sz w:val="28"/>
          <w:szCs w:val="28"/>
          <w:lang w:val="en-US"/>
        </w:rPr>
        <w:t>URL</w:t>
      </w:r>
      <w:r w:rsidR="004C561B" w:rsidRPr="00944252">
        <w:rPr>
          <w:rFonts w:ascii="Times New Roman" w:hAnsi="Times New Roman" w:cs="Times New Roman"/>
          <w:sz w:val="28"/>
          <w:szCs w:val="28"/>
          <w:lang w:val="en-US"/>
        </w:rPr>
        <w:t xml:space="preserve">: </w:t>
      </w:r>
      <w:r w:rsidR="00803DBA">
        <w:fldChar w:fldCharType="begin"/>
      </w:r>
      <w:r w:rsidR="00803DBA" w:rsidRPr="0024252A">
        <w:rPr>
          <w:lang w:val="en-US"/>
          <w:rPrChange w:id="323" w:author="Alex" w:date="2020-06-11T03:16:00Z">
            <w:rPr/>
          </w:rPrChange>
        </w:rPr>
        <w:instrText xml:space="preserve"> HYPERLINK "https://developers.google.com/speed/libraries" \l "jquery" </w:instrText>
      </w:r>
      <w:r w:rsidR="00803DBA">
        <w:fldChar w:fldCharType="separate"/>
      </w:r>
      <w:r w:rsidR="004C561B" w:rsidRPr="00B65F03">
        <w:rPr>
          <w:rStyle w:val="af3"/>
          <w:rFonts w:ascii="Times New Roman" w:hAnsi="Times New Roman" w:cs="Times New Roman"/>
          <w:sz w:val="28"/>
          <w:szCs w:val="28"/>
          <w:lang w:val="en-US"/>
        </w:rPr>
        <w:t>https</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developers</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google</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com</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speed</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libraries</w:t>
      </w:r>
      <w:r w:rsidR="004C561B" w:rsidRPr="00944252">
        <w:rPr>
          <w:rStyle w:val="af3"/>
          <w:rFonts w:ascii="Times New Roman" w:hAnsi="Times New Roman" w:cs="Times New Roman"/>
          <w:sz w:val="28"/>
          <w:szCs w:val="28"/>
          <w:lang w:val="en-US"/>
        </w:rPr>
        <w:t>#</w:t>
      </w:r>
      <w:r w:rsidR="004C561B" w:rsidRPr="00B65F03">
        <w:rPr>
          <w:rStyle w:val="af3"/>
          <w:rFonts w:ascii="Times New Roman" w:hAnsi="Times New Roman" w:cs="Times New Roman"/>
          <w:sz w:val="28"/>
          <w:szCs w:val="28"/>
          <w:lang w:val="en-US"/>
        </w:rPr>
        <w:t>jquery</w:t>
      </w:r>
      <w:r w:rsidR="00803DBA">
        <w:rPr>
          <w:rStyle w:val="af3"/>
          <w:rFonts w:ascii="Times New Roman" w:hAnsi="Times New Roman" w:cs="Times New Roman"/>
          <w:sz w:val="28"/>
          <w:szCs w:val="28"/>
          <w:lang w:val="en-US"/>
        </w:rPr>
        <w:fldChar w:fldCharType="end"/>
      </w:r>
    </w:p>
    <w:p w14:paraId="73DEF665" w14:textId="40C7ED51" w:rsidR="004C561B" w:rsidRDefault="004C561B" w:rsidP="006E501B">
      <w:pPr>
        <w:pStyle w:val="a8"/>
        <w:numPr>
          <w:ilvl w:val="0"/>
          <w:numId w:val="40"/>
        </w:numPr>
        <w:spacing w:after="0" w:line="360" w:lineRule="auto"/>
        <w:ind w:left="1068" w:right="424"/>
        <w:jc w:val="both"/>
        <w:rPr>
          <w:rFonts w:ascii="Times New Roman" w:hAnsi="Times New Roman" w:cs="Times New Roman"/>
          <w:sz w:val="28"/>
          <w:szCs w:val="28"/>
          <w:lang w:val="en-US"/>
        </w:rPr>
      </w:pPr>
      <w:r w:rsidRPr="004C561B">
        <w:rPr>
          <w:rFonts w:ascii="Times New Roman" w:hAnsi="Times New Roman" w:cs="Times New Roman"/>
          <w:sz w:val="28"/>
          <w:szCs w:val="28"/>
          <w:lang w:val="en-US"/>
        </w:rPr>
        <w:t xml:space="preserve">jQuery plug-in to drag and drop rows in HTML tables // GitHub URL: </w:t>
      </w:r>
      <w:r w:rsidR="00803DBA">
        <w:fldChar w:fldCharType="begin"/>
      </w:r>
      <w:r w:rsidR="00803DBA" w:rsidRPr="0024252A">
        <w:rPr>
          <w:lang w:val="en-US"/>
          <w:rPrChange w:id="324" w:author="Alex" w:date="2020-06-11T03:16:00Z">
            <w:rPr/>
          </w:rPrChange>
        </w:rPr>
        <w:instrText xml:space="preserve"> HYPERLINK "https://github.com/isocra/TableDnD" </w:instrText>
      </w:r>
      <w:r w:rsidR="00803DBA">
        <w:fldChar w:fldCharType="separate"/>
      </w:r>
      <w:r w:rsidRPr="00B65F03">
        <w:rPr>
          <w:rStyle w:val="af3"/>
          <w:rFonts w:ascii="Times New Roman" w:hAnsi="Times New Roman" w:cs="Times New Roman"/>
          <w:sz w:val="28"/>
          <w:szCs w:val="28"/>
          <w:lang w:val="en-US"/>
        </w:rPr>
        <w:t>https://github.com/isocra/TableDnD</w:t>
      </w:r>
      <w:r w:rsidR="00803DBA">
        <w:rPr>
          <w:rStyle w:val="af3"/>
          <w:rFonts w:ascii="Times New Roman" w:hAnsi="Times New Roman" w:cs="Times New Roman"/>
          <w:sz w:val="28"/>
          <w:szCs w:val="28"/>
          <w:lang w:val="en-US"/>
        </w:rPr>
        <w:fldChar w:fldCharType="end"/>
      </w:r>
    </w:p>
    <w:p w14:paraId="61998D58" w14:textId="495F90CA" w:rsidR="004C561B" w:rsidRDefault="004C561B" w:rsidP="006E501B">
      <w:pPr>
        <w:pStyle w:val="a8"/>
        <w:numPr>
          <w:ilvl w:val="0"/>
          <w:numId w:val="40"/>
        </w:numPr>
        <w:spacing w:after="0" w:line="360" w:lineRule="auto"/>
        <w:ind w:left="1068" w:right="424"/>
        <w:jc w:val="both"/>
        <w:rPr>
          <w:rFonts w:ascii="Times New Roman" w:hAnsi="Times New Roman" w:cs="Times New Roman"/>
          <w:sz w:val="28"/>
          <w:szCs w:val="28"/>
          <w:lang w:val="en-US"/>
        </w:rPr>
      </w:pPr>
      <w:proofErr w:type="spellStart"/>
      <w:r w:rsidRPr="004C561B">
        <w:rPr>
          <w:rFonts w:ascii="Times New Roman" w:hAnsi="Times New Roman" w:cs="Times New Roman"/>
          <w:sz w:val="28"/>
          <w:szCs w:val="28"/>
          <w:lang w:val="en-US"/>
        </w:rPr>
        <w:t>Легковесная</w:t>
      </w:r>
      <w:proofErr w:type="spellEnd"/>
      <w:r w:rsidRPr="004C561B">
        <w:rPr>
          <w:rFonts w:ascii="Times New Roman" w:hAnsi="Times New Roman" w:cs="Times New Roman"/>
          <w:sz w:val="28"/>
          <w:szCs w:val="28"/>
          <w:lang w:val="en-US"/>
        </w:rPr>
        <w:t xml:space="preserve"> </w:t>
      </w:r>
      <w:proofErr w:type="spellStart"/>
      <w:r w:rsidRPr="004C561B">
        <w:rPr>
          <w:rFonts w:ascii="Times New Roman" w:hAnsi="Times New Roman" w:cs="Times New Roman"/>
          <w:sz w:val="28"/>
          <w:szCs w:val="28"/>
          <w:lang w:val="en-US"/>
        </w:rPr>
        <w:t>библиотека</w:t>
      </w:r>
      <w:proofErr w:type="spellEnd"/>
      <w:r w:rsidRPr="004C561B">
        <w:rPr>
          <w:rFonts w:ascii="Times New Roman" w:hAnsi="Times New Roman" w:cs="Times New Roman"/>
          <w:sz w:val="28"/>
          <w:szCs w:val="28"/>
          <w:lang w:val="en-US"/>
        </w:rPr>
        <w:t xml:space="preserve"> </w:t>
      </w:r>
      <w:proofErr w:type="spellStart"/>
      <w:r w:rsidRPr="004C561B">
        <w:rPr>
          <w:rFonts w:ascii="Times New Roman" w:hAnsi="Times New Roman" w:cs="Times New Roman"/>
          <w:sz w:val="28"/>
          <w:szCs w:val="28"/>
          <w:lang w:val="en-US"/>
        </w:rPr>
        <w:t>PostcalcLight</w:t>
      </w:r>
      <w:proofErr w:type="spellEnd"/>
      <w:r w:rsidRPr="004C561B">
        <w:rPr>
          <w:rFonts w:ascii="Times New Roman" w:hAnsi="Times New Roman" w:cs="Times New Roman"/>
          <w:sz w:val="28"/>
          <w:szCs w:val="28"/>
          <w:lang w:val="en-US"/>
        </w:rPr>
        <w:t xml:space="preserve"> URL: </w:t>
      </w:r>
      <w:r w:rsidR="00803DBA">
        <w:fldChar w:fldCharType="begin"/>
      </w:r>
      <w:r w:rsidR="00803DBA" w:rsidRPr="0024252A">
        <w:rPr>
          <w:lang w:val="en-US"/>
          <w:rPrChange w:id="325" w:author="Alex" w:date="2020-06-11T03:16:00Z">
            <w:rPr/>
          </w:rPrChange>
        </w:rPr>
        <w:instrText xml:space="preserve"> HYPERLINK "http://www.postcalc.ru/PostcalcLight.html" </w:instrText>
      </w:r>
      <w:r w:rsidR="00803DBA">
        <w:fldChar w:fldCharType="separate"/>
      </w:r>
      <w:r w:rsidRPr="00B65F03">
        <w:rPr>
          <w:rStyle w:val="af3"/>
          <w:rFonts w:ascii="Times New Roman" w:hAnsi="Times New Roman" w:cs="Times New Roman"/>
          <w:sz w:val="28"/>
          <w:szCs w:val="28"/>
          <w:lang w:val="en-US"/>
        </w:rPr>
        <w:t>http://www.postcalc.ru/PostcalcLight.html</w:t>
      </w:r>
      <w:r w:rsidR="00803DBA">
        <w:rPr>
          <w:rStyle w:val="af3"/>
          <w:rFonts w:ascii="Times New Roman" w:hAnsi="Times New Roman" w:cs="Times New Roman"/>
          <w:sz w:val="28"/>
          <w:szCs w:val="28"/>
          <w:lang w:val="en-US"/>
        </w:rPr>
        <w:fldChar w:fldCharType="end"/>
      </w:r>
    </w:p>
    <w:p w14:paraId="03B1F619" w14:textId="434FB103" w:rsidR="004C56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6E501B">
        <w:rPr>
          <w:rFonts w:ascii="Times New Roman" w:hAnsi="Times New Roman" w:cs="Times New Roman"/>
          <w:sz w:val="28"/>
          <w:szCs w:val="28"/>
        </w:rPr>
        <w:t xml:space="preserve">Российский рынок онлайн-торговли может вырасти до 2,5 трлн рублей в 2020 г. - АКИТ // Финмаркет новости экономики </w:t>
      </w:r>
      <w:r w:rsidRPr="00305F67">
        <w:rPr>
          <w:rFonts w:ascii="Times New Roman" w:hAnsi="Times New Roman" w:cs="Times New Roman"/>
          <w:sz w:val="28"/>
          <w:szCs w:val="28"/>
          <w:lang w:val="en-US"/>
        </w:rPr>
        <w:t>URL</w:t>
      </w:r>
      <w:r w:rsidRPr="006E501B">
        <w:rPr>
          <w:rFonts w:ascii="Times New Roman" w:hAnsi="Times New Roman" w:cs="Times New Roman"/>
          <w:sz w:val="28"/>
          <w:szCs w:val="28"/>
        </w:rPr>
        <w:t xml:space="preserve">: </w:t>
      </w:r>
      <w:hyperlink r:id="rId51" w:history="1">
        <w:r w:rsidRPr="00B65F03">
          <w:rPr>
            <w:rStyle w:val="af3"/>
            <w:rFonts w:ascii="Times New Roman" w:hAnsi="Times New Roman" w:cs="Times New Roman"/>
            <w:sz w:val="28"/>
            <w:szCs w:val="28"/>
            <w:lang w:val="en-US"/>
          </w:rPr>
          <w:t>http</w:t>
        </w:r>
        <w:r w:rsidRPr="006E501B">
          <w:rPr>
            <w:rStyle w:val="af3"/>
          </w:rPr>
          <w:t>://</w:t>
        </w:r>
        <w:r w:rsidRPr="00B65F03">
          <w:rPr>
            <w:rStyle w:val="af3"/>
            <w:rFonts w:ascii="Times New Roman" w:hAnsi="Times New Roman" w:cs="Times New Roman"/>
            <w:sz w:val="28"/>
            <w:szCs w:val="28"/>
            <w:lang w:val="en-US"/>
          </w:rPr>
          <w:t>www</w:t>
        </w:r>
        <w:r w:rsidRPr="006E501B">
          <w:rPr>
            <w:rStyle w:val="af3"/>
          </w:rPr>
          <w:t>.</w:t>
        </w:r>
        <w:proofErr w:type="spellStart"/>
        <w:r w:rsidRPr="00B65F03">
          <w:rPr>
            <w:rStyle w:val="af3"/>
            <w:rFonts w:ascii="Times New Roman" w:hAnsi="Times New Roman" w:cs="Times New Roman"/>
            <w:sz w:val="28"/>
            <w:szCs w:val="28"/>
            <w:lang w:val="en-US"/>
          </w:rPr>
          <w:t>finmarket</w:t>
        </w:r>
        <w:proofErr w:type="spellEnd"/>
        <w:r w:rsidRPr="006E501B">
          <w:rPr>
            <w:rStyle w:val="af3"/>
          </w:rPr>
          <w:t>.</w:t>
        </w:r>
        <w:proofErr w:type="spellStart"/>
        <w:r w:rsidRPr="00B65F03">
          <w:rPr>
            <w:rStyle w:val="af3"/>
            <w:rFonts w:ascii="Times New Roman" w:hAnsi="Times New Roman" w:cs="Times New Roman"/>
            <w:sz w:val="28"/>
            <w:szCs w:val="28"/>
            <w:lang w:val="en-US"/>
          </w:rPr>
          <w:t>ru</w:t>
        </w:r>
        <w:proofErr w:type="spellEnd"/>
        <w:r w:rsidRPr="006E501B">
          <w:rPr>
            <w:rStyle w:val="af3"/>
          </w:rPr>
          <w:t>/</w:t>
        </w:r>
        <w:r w:rsidRPr="00B65F03">
          <w:rPr>
            <w:rStyle w:val="af3"/>
            <w:rFonts w:ascii="Times New Roman" w:hAnsi="Times New Roman" w:cs="Times New Roman"/>
            <w:sz w:val="28"/>
            <w:szCs w:val="28"/>
            <w:lang w:val="en-US"/>
          </w:rPr>
          <w:t>news</w:t>
        </w:r>
        <w:r w:rsidRPr="006E501B">
          <w:rPr>
            <w:rStyle w:val="af3"/>
          </w:rPr>
          <w:t>/5198687</w:t>
        </w:r>
      </w:hyperlink>
    </w:p>
    <w:p w14:paraId="40F7D4B3" w14:textId="3229EE87" w:rsidR="00305F67" w:rsidRPr="006E50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bookmarkStart w:id="326" w:name="_Hlk42707527"/>
      <w:r>
        <w:rPr>
          <w:rFonts w:ascii="Times New Roman" w:hAnsi="Times New Roman" w:cs="Times New Roman"/>
          <w:sz w:val="28"/>
          <w:szCs w:val="28"/>
        </w:rPr>
        <w:t xml:space="preserve">Официальный сайт языка программирования </w:t>
      </w:r>
      <w:bookmarkEnd w:id="326"/>
      <w:r>
        <w:rPr>
          <w:rFonts w:ascii="Times New Roman" w:hAnsi="Times New Roman" w:cs="Times New Roman"/>
          <w:sz w:val="28"/>
          <w:szCs w:val="28"/>
          <w:lang w:val="en-US"/>
        </w:rPr>
        <w:t>PHP</w:t>
      </w:r>
      <w:r w:rsidRPr="00944252">
        <w:rPr>
          <w:rFonts w:ascii="Times New Roman" w:hAnsi="Times New Roman" w:cs="Times New Roman"/>
          <w:sz w:val="28"/>
          <w:szCs w:val="28"/>
        </w:rPr>
        <w:t xml:space="preserve"> </w:t>
      </w:r>
      <w:r w:rsidRPr="006E501B">
        <w:rPr>
          <w:rFonts w:ascii="Times New Roman" w:hAnsi="Times New Roman" w:cs="Times New Roman"/>
          <w:sz w:val="28"/>
          <w:szCs w:val="28"/>
          <w:lang w:val="en-US"/>
        </w:rPr>
        <w:t>URL</w:t>
      </w:r>
      <w:r w:rsidRPr="00944252">
        <w:rPr>
          <w:rFonts w:ascii="Times New Roman" w:hAnsi="Times New Roman" w:cs="Times New Roman"/>
          <w:sz w:val="28"/>
          <w:szCs w:val="28"/>
        </w:rPr>
        <w:t xml:space="preserve">: </w:t>
      </w:r>
      <w:hyperlink r:id="rId52" w:history="1">
        <w:r w:rsidRPr="006E501B">
          <w:rPr>
            <w:rStyle w:val="af3"/>
            <w:lang w:val="en-US"/>
          </w:rPr>
          <w:t>https</w:t>
        </w:r>
        <w:r w:rsidRPr="006E501B">
          <w:rPr>
            <w:rStyle w:val="af3"/>
          </w:rPr>
          <w:t>://</w:t>
        </w:r>
        <w:r w:rsidRPr="006E501B">
          <w:rPr>
            <w:rStyle w:val="af3"/>
            <w:lang w:val="en-US"/>
          </w:rPr>
          <w:t>www</w:t>
        </w:r>
        <w:r w:rsidRPr="006E501B">
          <w:rPr>
            <w:rStyle w:val="af3"/>
          </w:rPr>
          <w:t>.</w:t>
        </w:r>
        <w:r w:rsidRPr="006E501B">
          <w:rPr>
            <w:rStyle w:val="af3"/>
            <w:lang w:val="en-US"/>
          </w:rPr>
          <w:t>php</w:t>
        </w:r>
        <w:r w:rsidRPr="006E501B">
          <w:rPr>
            <w:rStyle w:val="af3"/>
          </w:rPr>
          <w:t>.</w:t>
        </w:r>
        <w:r w:rsidRPr="006E501B">
          <w:rPr>
            <w:rStyle w:val="af3"/>
            <w:lang w:val="en-US"/>
          </w:rPr>
          <w:t>net</w:t>
        </w:r>
      </w:hyperlink>
    </w:p>
    <w:p w14:paraId="3056892A" w14:textId="4AE6E38A" w:rsidR="00305F67" w:rsidRPr="006E50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6E501B">
        <w:rPr>
          <w:rFonts w:ascii="Times New Roman" w:hAnsi="Times New Roman" w:cs="Times New Roman"/>
          <w:sz w:val="28"/>
          <w:szCs w:val="28"/>
        </w:rPr>
        <w:t xml:space="preserve">Википедия - свободная энциклопедия </w:t>
      </w:r>
      <w:r w:rsidRPr="00305F67">
        <w:rPr>
          <w:rFonts w:ascii="Times New Roman" w:hAnsi="Times New Roman" w:cs="Times New Roman"/>
          <w:sz w:val="28"/>
          <w:szCs w:val="28"/>
          <w:lang w:val="en-US"/>
        </w:rPr>
        <w:t>URL</w:t>
      </w:r>
      <w:r w:rsidRPr="006E501B">
        <w:rPr>
          <w:rFonts w:ascii="Times New Roman" w:hAnsi="Times New Roman" w:cs="Times New Roman"/>
          <w:sz w:val="28"/>
          <w:szCs w:val="28"/>
        </w:rPr>
        <w:t xml:space="preserve">: </w:t>
      </w:r>
      <w:hyperlink r:id="rId53" w:history="1">
        <w:r w:rsidRPr="00B65F03">
          <w:rPr>
            <w:rStyle w:val="af3"/>
            <w:rFonts w:ascii="Times New Roman" w:hAnsi="Times New Roman" w:cs="Times New Roman"/>
            <w:sz w:val="28"/>
            <w:szCs w:val="28"/>
            <w:lang w:val="en-US"/>
          </w:rPr>
          <w:t>https</w:t>
        </w:r>
        <w:r w:rsidRPr="006E501B">
          <w:rPr>
            <w:rStyle w:val="af3"/>
          </w:rPr>
          <w:t>://</w:t>
        </w:r>
        <w:proofErr w:type="spellStart"/>
        <w:r w:rsidRPr="00B65F03">
          <w:rPr>
            <w:rStyle w:val="af3"/>
            <w:rFonts w:ascii="Times New Roman" w:hAnsi="Times New Roman" w:cs="Times New Roman"/>
            <w:sz w:val="28"/>
            <w:szCs w:val="28"/>
            <w:lang w:val="en-US"/>
          </w:rPr>
          <w:t>ru</w:t>
        </w:r>
        <w:proofErr w:type="spellEnd"/>
        <w:r w:rsidRPr="006E501B">
          <w:rPr>
            <w:rStyle w:val="af3"/>
          </w:rPr>
          <w:t>.</w:t>
        </w:r>
        <w:proofErr w:type="spellStart"/>
        <w:r w:rsidRPr="00B65F03">
          <w:rPr>
            <w:rStyle w:val="af3"/>
            <w:rFonts w:ascii="Times New Roman" w:hAnsi="Times New Roman" w:cs="Times New Roman"/>
            <w:sz w:val="28"/>
            <w:szCs w:val="28"/>
            <w:lang w:val="en-US"/>
          </w:rPr>
          <w:t>wikipedia</w:t>
        </w:r>
        <w:proofErr w:type="spellEnd"/>
        <w:r w:rsidRPr="006E501B">
          <w:rPr>
            <w:rStyle w:val="af3"/>
          </w:rPr>
          <w:t>.</w:t>
        </w:r>
        <w:r w:rsidRPr="00B65F03">
          <w:rPr>
            <w:rStyle w:val="af3"/>
            <w:rFonts w:ascii="Times New Roman" w:hAnsi="Times New Roman" w:cs="Times New Roman"/>
            <w:sz w:val="28"/>
            <w:szCs w:val="28"/>
            <w:lang w:val="en-US"/>
          </w:rPr>
          <w:t>org</w:t>
        </w:r>
      </w:hyperlink>
    </w:p>
    <w:p w14:paraId="62674E38" w14:textId="58CDCB43" w:rsidR="00305F67" w:rsidRPr="006E501B"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6E501B">
        <w:rPr>
          <w:rFonts w:ascii="Times New Roman" w:hAnsi="Times New Roman" w:cs="Times New Roman"/>
          <w:sz w:val="28"/>
          <w:szCs w:val="28"/>
        </w:rPr>
        <w:t xml:space="preserve">Официальный сайт </w:t>
      </w:r>
      <w:r>
        <w:rPr>
          <w:rFonts w:ascii="Times New Roman" w:hAnsi="Times New Roman" w:cs="Times New Roman"/>
          <w:sz w:val="28"/>
          <w:szCs w:val="28"/>
        </w:rPr>
        <w:t xml:space="preserve">интерфейса для </w:t>
      </w:r>
      <w:r>
        <w:rPr>
          <w:rFonts w:ascii="Times New Roman" w:hAnsi="Times New Roman" w:cs="Times New Roman"/>
          <w:sz w:val="28"/>
          <w:szCs w:val="28"/>
          <w:lang w:val="en-US"/>
        </w:rPr>
        <w:t>MySQL</w:t>
      </w:r>
      <w:r w:rsidRPr="006E501B">
        <w:rPr>
          <w:rFonts w:ascii="Times New Roman" w:hAnsi="Times New Roman" w:cs="Times New Roman"/>
          <w:sz w:val="28"/>
          <w:szCs w:val="28"/>
        </w:rPr>
        <w:t xml:space="preserve"> </w:t>
      </w:r>
      <w:r>
        <w:rPr>
          <w:rFonts w:ascii="Times New Roman" w:hAnsi="Times New Roman" w:cs="Times New Roman"/>
          <w:sz w:val="28"/>
          <w:szCs w:val="28"/>
          <w:lang w:val="en-US"/>
        </w:rPr>
        <w:t>phpMyAdmin</w:t>
      </w:r>
      <w:r w:rsidRPr="00944252">
        <w:rPr>
          <w:rFonts w:ascii="Times New Roman" w:hAnsi="Times New Roman" w:cs="Times New Roman"/>
          <w:sz w:val="28"/>
          <w:szCs w:val="28"/>
        </w:rPr>
        <w:t xml:space="preserve"> </w:t>
      </w:r>
      <w:r w:rsidRPr="006E501B">
        <w:rPr>
          <w:rFonts w:ascii="Times New Roman" w:hAnsi="Times New Roman" w:cs="Times New Roman"/>
          <w:sz w:val="28"/>
          <w:szCs w:val="28"/>
          <w:lang w:val="en-US"/>
        </w:rPr>
        <w:t>URL</w:t>
      </w:r>
      <w:r w:rsidRPr="00944252">
        <w:rPr>
          <w:rFonts w:ascii="Times New Roman" w:hAnsi="Times New Roman" w:cs="Times New Roman"/>
          <w:sz w:val="28"/>
          <w:szCs w:val="28"/>
        </w:rPr>
        <w:t xml:space="preserve">: </w:t>
      </w:r>
      <w:hyperlink r:id="rId54" w:history="1">
        <w:r w:rsidRPr="006E501B">
          <w:rPr>
            <w:rStyle w:val="af3"/>
            <w:lang w:val="en-US"/>
          </w:rPr>
          <w:t>https</w:t>
        </w:r>
        <w:r w:rsidRPr="006E501B">
          <w:rPr>
            <w:rStyle w:val="af3"/>
          </w:rPr>
          <w:t>://</w:t>
        </w:r>
        <w:r w:rsidRPr="006E501B">
          <w:rPr>
            <w:rStyle w:val="af3"/>
            <w:lang w:val="en-US"/>
          </w:rPr>
          <w:t>www</w:t>
        </w:r>
        <w:r w:rsidRPr="006E501B">
          <w:rPr>
            <w:rStyle w:val="af3"/>
          </w:rPr>
          <w:t>.</w:t>
        </w:r>
        <w:proofErr w:type="spellStart"/>
        <w:r w:rsidRPr="006E501B">
          <w:rPr>
            <w:rStyle w:val="af3"/>
            <w:lang w:val="en-US"/>
          </w:rPr>
          <w:t>phpmyadmin</w:t>
        </w:r>
        <w:proofErr w:type="spellEnd"/>
        <w:r w:rsidRPr="006E501B">
          <w:rPr>
            <w:rStyle w:val="af3"/>
          </w:rPr>
          <w:t>.</w:t>
        </w:r>
        <w:r w:rsidRPr="006E501B">
          <w:rPr>
            <w:rStyle w:val="af3"/>
            <w:lang w:val="en-US"/>
          </w:rPr>
          <w:t>net</w:t>
        </w:r>
        <w:r w:rsidRPr="006E501B">
          <w:rPr>
            <w:rStyle w:val="af3"/>
          </w:rPr>
          <w:t>/</w:t>
        </w:r>
      </w:hyperlink>
    </w:p>
    <w:p w14:paraId="2C3CFBC4" w14:textId="6998BB18"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305F67">
        <w:rPr>
          <w:rFonts w:ascii="Times New Roman" w:hAnsi="Times New Roman" w:cs="Times New Roman"/>
          <w:sz w:val="28"/>
          <w:szCs w:val="28"/>
        </w:rPr>
        <w:t xml:space="preserve">Официальный сайт языка программирования </w:t>
      </w:r>
      <w:proofErr w:type="spellStart"/>
      <w:r w:rsidRPr="00305F67">
        <w:rPr>
          <w:rFonts w:ascii="Times New Roman" w:hAnsi="Times New Roman" w:cs="Times New Roman"/>
          <w:sz w:val="28"/>
          <w:szCs w:val="28"/>
        </w:rPr>
        <w:t>python</w:t>
      </w:r>
      <w:proofErr w:type="spellEnd"/>
      <w:r w:rsidRPr="00305F67">
        <w:rPr>
          <w:rFonts w:ascii="Times New Roman" w:hAnsi="Times New Roman" w:cs="Times New Roman"/>
          <w:sz w:val="28"/>
          <w:szCs w:val="28"/>
        </w:rPr>
        <w:t xml:space="preserve"> URL: </w:t>
      </w:r>
      <w:hyperlink r:id="rId55" w:history="1">
        <w:r w:rsidRPr="00B65F03">
          <w:rPr>
            <w:rStyle w:val="af3"/>
            <w:rFonts w:ascii="Times New Roman" w:hAnsi="Times New Roman" w:cs="Times New Roman"/>
            <w:sz w:val="28"/>
            <w:szCs w:val="28"/>
          </w:rPr>
          <w:t>https://www.python.org/</w:t>
        </w:r>
      </w:hyperlink>
    </w:p>
    <w:p w14:paraId="6EAA4951" w14:textId="6ED835C1"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305F67">
        <w:rPr>
          <w:rFonts w:ascii="Times New Roman" w:hAnsi="Times New Roman" w:cs="Times New Roman"/>
          <w:sz w:val="28"/>
          <w:szCs w:val="28"/>
        </w:rPr>
        <w:lastRenderedPageBreak/>
        <w:t xml:space="preserve">Энциклопедия языков программирования URL: </w:t>
      </w:r>
      <w:hyperlink r:id="rId56" w:history="1">
        <w:r w:rsidRPr="00B65F03">
          <w:rPr>
            <w:rStyle w:val="af3"/>
            <w:rFonts w:ascii="Times New Roman" w:hAnsi="Times New Roman" w:cs="Times New Roman"/>
            <w:sz w:val="28"/>
            <w:szCs w:val="28"/>
          </w:rPr>
          <w:t>http://progopedia.ru</w:t>
        </w:r>
      </w:hyperlink>
    </w:p>
    <w:p w14:paraId="38BBC8E7" w14:textId="6193B0B4"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proofErr w:type="spellStart"/>
      <w:r w:rsidRPr="00305F67">
        <w:rPr>
          <w:rFonts w:ascii="Times New Roman" w:hAnsi="Times New Roman" w:cs="Times New Roman"/>
          <w:sz w:val="28"/>
          <w:szCs w:val="28"/>
        </w:rPr>
        <w:t>Python</w:t>
      </w:r>
      <w:proofErr w:type="spellEnd"/>
      <w:r w:rsidRPr="00305F67">
        <w:rPr>
          <w:rFonts w:ascii="Times New Roman" w:hAnsi="Times New Roman" w:cs="Times New Roman"/>
          <w:sz w:val="28"/>
          <w:szCs w:val="28"/>
        </w:rPr>
        <w:t xml:space="preserve"> 3 для начинающих URL: </w:t>
      </w:r>
      <w:hyperlink r:id="rId57" w:history="1">
        <w:r w:rsidRPr="00B65F03">
          <w:rPr>
            <w:rStyle w:val="af3"/>
            <w:rFonts w:ascii="Times New Roman" w:hAnsi="Times New Roman" w:cs="Times New Roman"/>
            <w:sz w:val="28"/>
            <w:szCs w:val="28"/>
          </w:rPr>
          <w:t>https://pythonworld.ru</w:t>
        </w:r>
      </w:hyperlink>
    </w:p>
    <w:p w14:paraId="25EACB88" w14:textId="72D21D47"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305F67">
        <w:rPr>
          <w:rFonts w:ascii="Times New Roman" w:hAnsi="Times New Roman" w:cs="Times New Roman"/>
          <w:sz w:val="28"/>
          <w:szCs w:val="28"/>
        </w:rPr>
        <w:t>Артефакт: Протокол тестирования</w:t>
      </w:r>
      <w:r w:rsidRPr="00305F67">
        <w:rPr>
          <w:rFonts w:ascii="Times New Roman" w:hAnsi="Times New Roman" w:cs="Times New Roman"/>
          <w:sz w:val="28"/>
          <w:szCs w:val="28"/>
        </w:rPr>
        <w:tab/>
        <w:t xml:space="preserve"> // Кафедра информационных технологий URL: </w:t>
      </w:r>
      <w:hyperlink r:id="rId58" w:history="1">
        <w:r w:rsidRPr="00B65F03">
          <w:rPr>
            <w:rStyle w:val="af3"/>
            <w:rFonts w:ascii="Times New Roman" w:hAnsi="Times New Roman" w:cs="Times New Roman"/>
            <w:sz w:val="28"/>
            <w:szCs w:val="28"/>
          </w:rPr>
          <w:t>http://dit.isuct.ru/Publish_RUP/core.base_rup/workproducts/rup_test_log_50821860.html</w:t>
        </w:r>
      </w:hyperlink>
    </w:p>
    <w:p w14:paraId="75866CC8" w14:textId="0A277184"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r w:rsidRPr="00305F67">
        <w:rPr>
          <w:rFonts w:ascii="Times New Roman" w:hAnsi="Times New Roman" w:cs="Times New Roman"/>
          <w:sz w:val="28"/>
          <w:szCs w:val="28"/>
        </w:rPr>
        <w:t xml:space="preserve">Официальный сайт инструмента для автоматизации действий веб-браузера </w:t>
      </w:r>
      <w:proofErr w:type="spellStart"/>
      <w:r w:rsidRPr="00305F67">
        <w:rPr>
          <w:rFonts w:ascii="Times New Roman" w:hAnsi="Times New Roman" w:cs="Times New Roman"/>
          <w:sz w:val="28"/>
          <w:szCs w:val="28"/>
        </w:rPr>
        <w:t>Selenium</w:t>
      </w:r>
      <w:proofErr w:type="spellEnd"/>
      <w:r w:rsidRPr="00305F67">
        <w:rPr>
          <w:rFonts w:ascii="Times New Roman" w:hAnsi="Times New Roman" w:cs="Times New Roman"/>
          <w:sz w:val="28"/>
          <w:szCs w:val="28"/>
        </w:rPr>
        <w:t xml:space="preserve"> URL: </w:t>
      </w:r>
      <w:hyperlink r:id="rId59" w:history="1">
        <w:r w:rsidRPr="00B65F03">
          <w:rPr>
            <w:rStyle w:val="af3"/>
            <w:rFonts w:ascii="Times New Roman" w:hAnsi="Times New Roman" w:cs="Times New Roman"/>
            <w:sz w:val="28"/>
            <w:szCs w:val="28"/>
          </w:rPr>
          <w:t>https://www.selenium.dev/</w:t>
        </w:r>
      </w:hyperlink>
    </w:p>
    <w:p w14:paraId="6222A790" w14:textId="65549C36" w:rsidR="00305F67" w:rsidRDefault="00305F67" w:rsidP="006E501B">
      <w:pPr>
        <w:pStyle w:val="a8"/>
        <w:numPr>
          <w:ilvl w:val="0"/>
          <w:numId w:val="40"/>
        </w:numPr>
        <w:spacing w:after="0" w:line="360" w:lineRule="auto"/>
        <w:ind w:left="1068" w:right="424"/>
        <w:jc w:val="both"/>
        <w:rPr>
          <w:rFonts w:ascii="Times New Roman" w:hAnsi="Times New Roman" w:cs="Times New Roman"/>
          <w:sz w:val="28"/>
          <w:szCs w:val="28"/>
        </w:rPr>
      </w:pPr>
      <w:proofErr w:type="spellStart"/>
      <w:r w:rsidRPr="00305F67">
        <w:rPr>
          <w:rFonts w:ascii="Times New Roman" w:hAnsi="Times New Roman" w:cs="Times New Roman"/>
          <w:sz w:val="28"/>
          <w:szCs w:val="28"/>
        </w:rPr>
        <w:t>unittest</w:t>
      </w:r>
      <w:proofErr w:type="spellEnd"/>
      <w:r w:rsidRPr="00305F67">
        <w:rPr>
          <w:rFonts w:ascii="Times New Roman" w:hAnsi="Times New Roman" w:cs="Times New Roman"/>
          <w:sz w:val="28"/>
          <w:szCs w:val="28"/>
        </w:rPr>
        <w:t xml:space="preserve"> - фреймворк для юнит тестов // Официальная документация </w:t>
      </w:r>
      <w:proofErr w:type="spellStart"/>
      <w:r w:rsidRPr="00305F67">
        <w:rPr>
          <w:rFonts w:ascii="Times New Roman" w:hAnsi="Times New Roman" w:cs="Times New Roman"/>
          <w:sz w:val="28"/>
          <w:szCs w:val="28"/>
        </w:rPr>
        <w:t>Python</w:t>
      </w:r>
      <w:proofErr w:type="spellEnd"/>
      <w:r w:rsidRPr="00305F67">
        <w:rPr>
          <w:rFonts w:ascii="Times New Roman" w:hAnsi="Times New Roman" w:cs="Times New Roman"/>
          <w:sz w:val="28"/>
          <w:szCs w:val="28"/>
        </w:rPr>
        <w:t xml:space="preserve"> 3.8.3 URL: </w:t>
      </w:r>
      <w:hyperlink r:id="rId60" w:history="1">
        <w:r w:rsidRPr="00B65F03">
          <w:rPr>
            <w:rStyle w:val="af3"/>
            <w:rFonts w:ascii="Times New Roman" w:hAnsi="Times New Roman" w:cs="Times New Roman"/>
            <w:sz w:val="28"/>
            <w:szCs w:val="28"/>
          </w:rPr>
          <w:t>https://docs.python.org/3/library/unittest.html</w:t>
        </w:r>
      </w:hyperlink>
    </w:p>
    <w:p w14:paraId="1EE31125" w14:textId="77777777" w:rsidR="00305F67" w:rsidRPr="006E501B" w:rsidRDefault="00305F67" w:rsidP="006E501B">
      <w:pPr>
        <w:spacing w:after="0" w:line="360" w:lineRule="auto"/>
        <w:ind w:left="360" w:right="424"/>
        <w:rPr>
          <w:rFonts w:ascii="Times New Roman" w:hAnsi="Times New Roman" w:cs="Times New Roman"/>
          <w:sz w:val="28"/>
          <w:szCs w:val="28"/>
        </w:rPr>
      </w:pPr>
    </w:p>
    <w:p w14:paraId="0A75FC9E" w14:textId="75EC6F47" w:rsidR="004C561B" w:rsidRPr="00944252" w:rsidRDefault="004C561B" w:rsidP="009533D2">
      <w:pPr>
        <w:spacing w:after="0" w:line="480" w:lineRule="auto"/>
        <w:ind w:right="424" w:firstLine="708"/>
        <w:jc w:val="center"/>
        <w:rPr>
          <w:rFonts w:ascii="Times New Roman" w:hAnsi="Times New Roman" w:cs="Times New Roman"/>
          <w:sz w:val="28"/>
          <w:szCs w:val="28"/>
        </w:rPr>
      </w:pPr>
    </w:p>
    <w:p w14:paraId="21189E89" w14:textId="1962A005" w:rsidR="00306585" w:rsidRDefault="00306585" w:rsidP="006E501B">
      <w:pPr>
        <w:spacing w:after="0" w:line="480" w:lineRule="auto"/>
        <w:ind w:right="424" w:firstLine="708"/>
        <w:jc w:val="center"/>
        <w:rPr>
          <w:rFonts w:ascii="Times New Roman" w:hAnsi="Times New Roman" w:cs="Times New Roman"/>
          <w:sz w:val="28"/>
          <w:szCs w:val="28"/>
        </w:rPr>
        <w:sectPr w:rsidR="00306585" w:rsidSect="00830E50">
          <w:headerReference w:type="default" r:id="rId61"/>
          <w:footerReference w:type="default" r:id="rId62"/>
          <w:headerReference w:type="first" r:id="rId63"/>
          <w:footerReference w:type="first" r:id="rId64"/>
          <w:pgSz w:w="11906" w:h="16838"/>
          <w:pgMar w:top="426" w:right="567" w:bottom="1134" w:left="1701" w:header="709" w:footer="709" w:gutter="0"/>
          <w:cols w:space="708"/>
          <w:titlePg/>
          <w:docGrid w:linePitch="360"/>
        </w:sectPr>
      </w:pPr>
    </w:p>
    <w:p w14:paraId="1E73478E" w14:textId="77777777" w:rsidR="00277004" w:rsidRPr="00944252" w:rsidRDefault="00277004" w:rsidP="00277004">
      <w:pPr>
        <w:spacing w:after="0" w:line="360" w:lineRule="auto"/>
        <w:ind w:right="424"/>
        <w:jc w:val="center"/>
        <w:rPr>
          <w:rFonts w:ascii="Times New Roman" w:hAnsi="Times New Roman" w:cs="Times New Roman"/>
          <w:sz w:val="28"/>
          <w:szCs w:val="28"/>
        </w:rPr>
      </w:pPr>
    </w:p>
    <w:p w14:paraId="001DED71" w14:textId="77777777" w:rsidR="00277004" w:rsidRPr="008A0BE7" w:rsidRDefault="00277004" w:rsidP="00277004">
      <w:pPr>
        <w:spacing w:after="0" w:line="360" w:lineRule="auto"/>
        <w:ind w:right="424"/>
        <w:jc w:val="center"/>
        <w:rPr>
          <w:rFonts w:ascii="Times New Roman" w:hAnsi="Times New Roman" w:cs="Times New Roman"/>
          <w:sz w:val="28"/>
          <w:szCs w:val="28"/>
        </w:rPr>
      </w:pPr>
    </w:p>
    <w:p w14:paraId="5B7A91F5" w14:textId="77777777" w:rsidR="00277004" w:rsidRPr="00305F67" w:rsidRDefault="00277004" w:rsidP="00277004">
      <w:pPr>
        <w:spacing w:after="0" w:line="360" w:lineRule="auto"/>
        <w:ind w:right="424"/>
        <w:jc w:val="center"/>
        <w:rPr>
          <w:rFonts w:ascii="Times New Roman" w:hAnsi="Times New Roman" w:cs="Times New Roman"/>
          <w:sz w:val="28"/>
          <w:szCs w:val="28"/>
        </w:rPr>
      </w:pPr>
    </w:p>
    <w:p w14:paraId="5BAAA995" w14:textId="77777777" w:rsidR="00277004" w:rsidRPr="00305F67" w:rsidRDefault="00277004" w:rsidP="00277004">
      <w:pPr>
        <w:spacing w:after="0" w:line="360" w:lineRule="auto"/>
        <w:ind w:right="424"/>
        <w:jc w:val="center"/>
        <w:rPr>
          <w:rFonts w:ascii="Times New Roman" w:hAnsi="Times New Roman" w:cs="Times New Roman"/>
          <w:sz w:val="28"/>
          <w:szCs w:val="28"/>
        </w:rPr>
      </w:pPr>
    </w:p>
    <w:p w14:paraId="3DAA6E6E" w14:textId="77777777" w:rsidR="00277004" w:rsidRPr="00305F67" w:rsidRDefault="00277004" w:rsidP="00277004">
      <w:pPr>
        <w:spacing w:after="0" w:line="360" w:lineRule="auto"/>
        <w:ind w:right="424"/>
        <w:jc w:val="center"/>
        <w:rPr>
          <w:rFonts w:ascii="Times New Roman" w:hAnsi="Times New Roman" w:cs="Times New Roman"/>
          <w:sz w:val="28"/>
          <w:szCs w:val="28"/>
        </w:rPr>
      </w:pPr>
    </w:p>
    <w:p w14:paraId="2088DCDC" w14:textId="77777777" w:rsidR="00277004" w:rsidRPr="00305F67" w:rsidRDefault="00277004" w:rsidP="00277004">
      <w:pPr>
        <w:spacing w:after="0" w:line="360" w:lineRule="auto"/>
        <w:ind w:right="424"/>
        <w:jc w:val="center"/>
        <w:rPr>
          <w:rFonts w:ascii="Times New Roman" w:hAnsi="Times New Roman" w:cs="Times New Roman"/>
          <w:sz w:val="28"/>
          <w:szCs w:val="28"/>
        </w:rPr>
      </w:pPr>
    </w:p>
    <w:p w14:paraId="3B2A3A01" w14:textId="194AE0E7" w:rsidR="00340B6B" w:rsidRDefault="00277004">
      <w:pPr>
        <w:spacing w:after="0" w:line="360" w:lineRule="auto"/>
        <w:ind w:right="424"/>
        <w:jc w:val="center"/>
        <w:rPr>
          <w:rFonts w:ascii="Times New Roman" w:hAnsi="Times New Roman" w:cs="Times New Roman"/>
          <w:sz w:val="28"/>
          <w:szCs w:val="28"/>
        </w:rPr>
      </w:pPr>
      <w:r w:rsidRPr="00277004">
        <w:rPr>
          <w:rFonts w:ascii="Times New Roman" w:hAnsi="Times New Roman" w:cs="Times New Roman"/>
          <w:sz w:val="28"/>
          <w:szCs w:val="28"/>
        </w:rPr>
        <w:t>РАЗРАБОТКА ВЕБ-ПРИЛОЖЕНИЯ «ИНТЕРНЕТ-МАГАЗИН»</w:t>
      </w:r>
    </w:p>
    <w:p w14:paraId="51F9062C" w14:textId="0C987B17" w:rsidR="00340B6B" w:rsidRDefault="00340B6B" w:rsidP="006E501B">
      <w:pPr>
        <w:spacing w:before="240" w:after="0" w:line="360" w:lineRule="auto"/>
        <w:ind w:right="424"/>
        <w:jc w:val="center"/>
        <w:rPr>
          <w:rFonts w:ascii="Times New Roman" w:hAnsi="Times New Roman" w:cs="Times New Roman"/>
          <w:sz w:val="28"/>
          <w:szCs w:val="28"/>
        </w:rPr>
      </w:pPr>
      <w:r>
        <w:rPr>
          <w:rFonts w:ascii="Times New Roman" w:hAnsi="Times New Roman" w:cs="Times New Roman"/>
          <w:sz w:val="28"/>
          <w:szCs w:val="28"/>
        </w:rPr>
        <w:t>Техническое задание на дипломный проект</w:t>
      </w:r>
    </w:p>
    <w:p w14:paraId="50B6C7F1" w14:textId="6DC54911" w:rsidR="00340B6B" w:rsidRDefault="00340B6B">
      <w:pPr>
        <w:spacing w:after="0" w:line="360" w:lineRule="auto"/>
        <w:ind w:right="424"/>
        <w:jc w:val="center"/>
        <w:rPr>
          <w:rFonts w:ascii="Times New Roman" w:hAnsi="Times New Roman" w:cs="Times New Roman"/>
          <w:sz w:val="28"/>
          <w:szCs w:val="28"/>
        </w:rPr>
      </w:pPr>
      <w:r>
        <w:rPr>
          <w:rFonts w:ascii="Times New Roman" w:hAnsi="Times New Roman" w:cs="Times New Roman"/>
          <w:sz w:val="28"/>
          <w:szCs w:val="28"/>
        </w:rPr>
        <w:t>Листов</w:t>
      </w:r>
      <w:r w:rsidR="004B346F">
        <w:rPr>
          <w:rFonts w:ascii="Times New Roman" w:hAnsi="Times New Roman" w:cs="Times New Roman"/>
          <w:sz w:val="28"/>
          <w:szCs w:val="28"/>
        </w:rPr>
        <w:t xml:space="preserve"> 10</w:t>
      </w:r>
    </w:p>
    <w:p w14:paraId="2291FFA7" w14:textId="77777777" w:rsidR="00277004" w:rsidRDefault="00277004" w:rsidP="00277004">
      <w:pPr>
        <w:spacing w:after="0" w:line="360" w:lineRule="auto"/>
        <w:ind w:left="7080" w:right="424"/>
        <w:rPr>
          <w:rFonts w:ascii="Times New Roman" w:hAnsi="Times New Roman" w:cs="Times New Roman"/>
          <w:sz w:val="28"/>
          <w:szCs w:val="28"/>
        </w:rPr>
      </w:pPr>
    </w:p>
    <w:p w14:paraId="0503B899" w14:textId="77777777" w:rsidR="00C854C1" w:rsidRDefault="00C854C1" w:rsidP="00277004">
      <w:pPr>
        <w:spacing w:after="0" w:line="360" w:lineRule="auto"/>
        <w:ind w:left="7080" w:right="424"/>
        <w:rPr>
          <w:rFonts w:ascii="Times New Roman" w:hAnsi="Times New Roman" w:cs="Times New Roman"/>
          <w:sz w:val="28"/>
          <w:szCs w:val="28"/>
        </w:rPr>
      </w:pPr>
    </w:p>
    <w:p w14:paraId="429A2B58" w14:textId="77777777" w:rsidR="00277004" w:rsidRDefault="00277004" w:rsidP="00277004">
      <w:pPr>
        <w:spacing w:after="0" w:line="360" w:lineRule="auto"/>
        <w:ind w:left="7080" w:right="424"/>
        <w:rPr>
          <w:rFonts w:ascii="Times New Roman" w:hAnsi="Times New Roman" w:cs="Times New Roman"/>
          <w:sz w:val="28"/>
          <w:szCs w:val="28"/>
        </w:rPr>
      </w:pPr>
    </w:p>
    <w:p w14:paraId="0154CF4D" w14:textId="77777777" w:rsidR="00277004" w:rsidRDefault="00277004" w:rsidP="00277004">
      <w:pPr>
        <w:spacing w:after="0" w:line="360" w:lineRule="auto"/>
        <w:ind w:left="7080" w:right="424"/>
        <w:rPr>
          <w:rFonts w:ascii="Times New Roman" w:hAnsi="Times New Roman" w:cs="Times New Roman"/>
          <w:sz w:val="28"/>
          <w:szCs w:val="28"/>
        </w:rPr>
      </w:pPr>
    </w:p>
    <w:p w14:paraId="234475E5" w14:textId="77777777" w:rsidR="00277004" w:rsidRDefault="00277004" w:rsidP="00277004">
      <w:pPr>
        <w:spacing w:after="0" w:line="360" w:lineRule="auto"/>
        <w:ind w:left="7080" w:right="424"/>
        <w:rPr>
          <w:rFonts w:ascii="Times New Roman" w:hAnsi="Times New Roman" w:cs="Times New Roman"/>
          <w:sz w:val="28"/>
          <w:szCs w:val="28"/>
        </w:rPr>
      </w:pPr>
    </w:p>
    <w:p w14:paraId="7F594BAB" w14:textId="6C99EF76" w:rsidR="00277004" w:rsidRDefault="00277004" w:rsidP="00277004">
      <w:pPr>
        <w:spacing w:after="0" w:line="360" w:lineRule="auto"/>
        <w:ind w:left="7080" w:right="424"/>
        <w:rPr>
          <w:rFonts w:ascii="Times New Roman" w:hAnsi="Times New Roman" w:cs="Times New Roman"/>
          <w:sz w:val="28"/>
          <w:szCs w:val="28"/>
        </w:rPr>
      </w:pPr>
    </w:p>
    <w:p w14:paraId="688460B9" w14:textId="77777777" w:rsidR="00277004" w:rsidRDefault="00277004" w:rsidP="00277004">
      <w:pPr>
        <w:spacing w:after="0" w:line="360" w:lineRule="auto"/>
        <w:ind w:left="7080" w:right="424"/>
        <w:rPr>
          <w:rFonts w:ascii="Times New Roman" w:hAnsi="Times New Roman" w:cs="Times New Roman"/>
          <w:sz w:val="28"/>
          <w:szCs w:val="28"/>
        </w:rPr>
      </w:pPr>
    </w:p>
    <w:p w14:paraId="0076A1DF" w14:textId="146B9C56" w:rsidR="00277004" w:rsidRPr="00277004" w:rsidRDefault="00277004" w:rsidP="00277004">
      <w:pPr>
        <w:spacing w:after="0" w:line="360" w:lineRule="auto"/>
        <w:ind w:left="7080" w:right="424"/>
        <w:rPr>
          <w:rFonts w:ascii="Times New Roman" w:hAnsi="Times New Roman" w:cs="Times New Roman"/>
          <w:sz w:val="28"/>
          <w:szCs w:val="28"/>
        </w:rPr>
      </w:pPr>
      <w:r>
        <w:rPr>
          <w:rFonts w:ascii="Times New Roman" w:hAnsi="Times New Roman" w:cs="Times New Roman"/>
          <w:sz w:val="28"/>
          <w:szCs w:val="28"/>
        </w:rPr>
        <w:t>Разработал</w:t>
      </w:r>
      <w:r w:rsidRPr="00277004">
        <w:rPr>
          <w:rFonts w:ascii="Times New Roman" w:hAnsi="Times New Roman" w:cs="Times New Roman"/>
          <w:sz w:val="28"/>
          <w:szCs w:val="28"/>
        </w:rPr>
        <w:t>:</w:t>
      </w:r>
    </w:p>
    <w:p w14:paraId="2057F01B" w14:textId="7E966C4D" w:rsidR="00277004" w:rsidRDefault="00277004" w:rsidP="00277004">
      <w:pPr>
        <w:spacing w:after="0" w:line="360" w:lineRule="auto"/>
        <w:ind w:left="7080" w:right="424"/>
        <w:rPr>
          <w:rFonts w:ascii="Times New Roman" w:hAnsi="Times New Roman" w:cs="Times New Roman"/>
          <w:sz w:val="28"/>
          <w:szCs w:val="28"/>
        </w:rPr>
      </w:pPr>
      <w:r>
        <w:rPr>
          <w:rFonts w:ascii="Times New Roman" w:hAnsi="Times New Roman" w:cs="Times New Roman"/>
          <w:sz w:val="28"/>
          <w:szCs w:val="28"/>
        </w:rPr>
        <w:t>Малых А.В.</w:t>
      </w:r>
    </w:p>
    <w:p w14:paraId="6BC5BB4F" w14:textId="72E8D276" w:rsidR="00EB63CA" w:rsidRPr="006E501B" w:rsidRDefault="00EB63CA" w:rsidP="00277004">
      <w:pPr>
        <w:spacing w:after="0" w:line="360" w:lineRule="auto"/>
        <w:ind w:left="7080" w:right="424"/>
        <w:rPr>
          <w:rFonts w:ascii="Times New Roman" w:hAnsi="Times New Roman" w:cs="Times New Roman"/>
          <w:sz w:val="28"/>
          <w:szCs w:val="28"/>
        </w:rPr>
      </w:pPr>
      <w:r>
        <w:rPr>
          <w:rFonts w:ascii="Times New Roman" w:hAnsi="Times New Roman" w:cs="Times New Roman"/>
          <w:sz w:val="28"/>
          <w:szCs w:val="28"/>
        </w:rPr>
        <w:t>Руководитель</w:t>
      </w:r>
      <w:r w:rsidRPr="006E501B">
        <w:rPr>
          <w:rFonts w:ascii="Times New Roman" w:hAnsi="Times New Roman" w:cs="Times New Roman"/>
          <w:sz w:val="28"/>
          <w:szCs w:val="28"/>
        </w:rPr>
        <w:t>:</w:t>
      </w:r>
    </w:p>
    <w:p w14:paraId="68DEED61" w14:textId="4CDBB7D7" w:rsidR="00EB63CA" w:rsidRPr="00EB63CA" w:rsidRDefault="00EB63CA" w:rsidP="00277004">
      <w:pPr>
        <w:spacing w:after="0" w:line="360" w:lineRule="auto"/>
        <w:ind w:left="7080" w:right="424"/>
        <w:rPr>
          <w:rFonts w:ascii="Times New Roman" w:hAnsi="Times New Roman" w:cs="Times New Roman"/>
          <w:sz w:val="28"/>
          <w:szCs w:val="28"/>
        </w:rPr>
      </w:pPr>
      <w:r>
        <w:rPr>
          <w:rFonts w:ascii="Times New Roman" w:hAnsi="Times New Roman" w:cs="Times New Roman"/>
          <w:sz w:val="28"/>
          <w:szCs w:val="28"/>
        </w:rPr>
        <w:t xml:space="preserve">О.О. </w:t>
      </w:r>
      <w:proofErr w:type="spellStart"/>
      <w:r>
        <w:rPr>
          <w:rFonts w:ascii="Times New Roman" w:hAnsi="Times New Roman" w:cs="Times New Roman"/>
          <w:sz w:val="28"/>
          <w:szCs w:val="28"/>
        </w:rPr>
        <w:t>Чекушкина</w:t>
      </w:r>
      <w:proofErr w:type="spellEnd"/>
    </w:p>
    <w:p w14:paraId="4B6616AD" w14:textId="77777777" w:rsidR="00277004" w:rsidRDefault="00277004">
      <w:pPr>
        <w:rPr>
          <w:rFonts w:ascii="Times New Roman" w:hAnsi="Times New Roman" w:cs="Times New Roman"/>
          <w:sz w:val="28"/>
          <w:szCs w:val="28"/>
        </w:rPr>
      </w:pPr>
      <w:r>
        <w:rPr>
          <w:rFonts w:ascii="Times New Roman" w:hAnsi="Times New Roman" w:cs="Times New Roman"/>
          <w:sz w:val="28"/>
          <w:szCs w:val="28"/>
        </w:rPr>
        <w:br w:type="page"/>
      </w:r>
    </w:p>
    <w:p w14:paraId="1202386C" w14:textId="77777777" w:rsidR="00277004" w:rsidRPr="00277004" w:rsidRDefault="00277004" w:rsidP="00277004">
      <w:pPr>
        <w:spacing w:after="0" w:line="480" w:lineRule="auto"/>
        <w:ind w:left="284" w:right="367"/>
        <w:jc w:val="center"/>
        <w:rPr>
          <w:rFonts w:ascii="Times New Roman" w:eastAsia="Times New Roman" w:hAnsi="Times New Roman" w:cs="Times New Roman"/>
          <w:sz w:val="28"/>
          <w:szCs w:val="20"/>
          <w:lang w:eastAsia="ru-RU"/>
        </w:rPr>
      </w:pPr>
      <w:commentRangeStart w:id="373"/>
      <w:r w:rsidRPr="00277004">
        <w:rPr>
          <w:rFonts w:ascii="Times New Roman" w:eastAsia="Times New Roman" w:hAnsi="Times New Roman" w:cs="Times New Roman"/>
          <w:sz w:val="28"/>
          <w:szCs w:val="20"/>
          <w:lang w:eastAsia="ru-RU"/>
        </w:rPr>
        <w:lastRenderedPageBreak/>
        <w:t>СОДЕРЖАНИЕ</w:t>
      </w:r>
      <w:commentRangeEnd w:id="373"/>
      <w:r w:rsidR="006E501B">
        <w:rPr>
          <w:rStyle w:val="aa"/>
        </w:rPr>
        <w:commentReference w:id="373"/>
      </w:r>
    </w:p>
    <w:p w14:paraId="7A3B35B0" w14:textId="4FC32A9B" w:rsidR="00277004" w:rsidRPr="00277004" w:rsidRDefault="00803DBA" w:rsidP="00584901">
      <w:pPr>
        <w:spacing w:after="0" w:line="360" w:lineRule="auto"/>
        <w:ind w:left="284" w:right="424"/>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ВВЕДЕНИЕ</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374" w:author="Alex" w:date="2020-06-11T03:47:00Z">
        <w:r w:rsidR="007E6CE7">
          <w:rPr>
            <w:rFonts w:ascii="Times New Roman" w:eastAsia="Times New Roman" w:hAnsi="Times New Roman" w:cs="Times New Roman"/>
            <w:sz w:val="28"/>
            <w:szCs w:val="20"/>
            <w:lang w:eastAsia="ru-RU"/>
          </w:rPr>
          <w:t>5</w:t>
        </w:r>
      </w:ins>
      <w:ins w:id="375" w:author="Alex" w:date="2020-06-11T04:22:00Z">
        <w:r w:rsidR="00AA3F36">
          <w:rPr>
            <w:rFonts w:ascii="Times New Roman" w:eastAsia="Times New Roman" w:hAnsi="Times New Roman" w:cs="Times New Roman"/>
            <w:sz w:val="28"/>
            <w:szCs w:val="20"/>
            <w:lang w:eastAsia="ru-RU"/>
          </w:rPr>
          <w:t>5</w:t>
        </w:r>
      </w:ins>
      <w:del w:id="376" w:author="Alex" w:date="2020-06-11T03:47:00Z">
        <w:r w:rsidRPr="00277004" w:rsidDel="007E6CE7">
          <w:rPr>
            <w:rFonts w:ascii="Times New Roman" w:eastAsia="Times New Roman" w:hAnsi="Times New Roman" w:cs="Times New Roman"/>
            <w:sz w:val="28"/>
            <w:szCs w:val="20"/>
            <w:lang w:eastAsia="ru-RU"/>
          </w:rPr>
          <w:delText>3</w:delText>
        </w:r>
      </w:del>
    </w:p>
    <w:p w14:paraId="4C879274" w14:textId="5F2738AE" w:rsidR="00277004" w:rsidRPr="00277004" w:rsidRDefault="00803DBA" w:rsidP="00584901">
      <w:pPr>
        <w:spacing w:after="0" w:line="360" w:lineRule="auto"/>
        <w:ind w:left="284" w:right="424"/>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1 ОСНОВАНИЯ ДЛЯ РАЗРАБОТКИ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377" w:author="Alex" w:date="2020-06-11T03:16:00Z">
        <w:r w:rsidRPr="00277004" w:rsidDel="00803DBA">
          <w:rPr>
            <w:rFonts w:ascii="Times New Roman" w:eastAsia="Times New Roman" w:hAnsi="Times New Roman" w:cs="Times New Roman"/>
            <w:sz w:val="28"/>
            <w:szCs w:val="20"/>
            <w:lang w:eastAsia="ru-RU"/>
          </w:rPr>
          <w:tab/>
        </w:r>
      </w:del>
      <w:ins w:id="378" w:author="Alex" w:date="2020-06-11T03:47:00Z">
        <w:r w:rsidR="007E6CE7">
          <w:rPr>
            <w:rFonts w:ascii="Times New Roman" w:eastAsia="Times New Roman" w:hAnsi="Times New Roman" w:cs="Times New Roman"/>
            <w:sz w:val="28"/>
            <w:szCs w:val="20"/>
            <w:lang w:eastAsia="ru-RU"/>
          </w:rPr>
          <w:t>5</w:t>
        </w:r>
      </w:ins>
      <w:ins w:id="379" w:author="Alex" w:date="2020-06-11T04:22:00Z">
        <w:r w:rsidR="00AA3F36">
          <w:rPr>
            <w:rFonts w:ascii="Times New Roman" w:eastAsia="Times New Roman" w:hAnsi="Times New Roman" w:cs="Times New Roman"/>
            <w:sz w:val="28"/>
            <w:szCs w:val="20"/>
            <w:lang w:eastAsia="ru-RU"/>
          </w:rPr>
          <w:t>6</w:t>
        </w:r>
      </w:ins>
      <w:del w:id="380" w:author="Alex" w:date="2020-06-11T03:47:00Z">
        <w:r w:rsidRPr="00277004" w:rsidDel="007E6CE7">
          <w:rPr>
            <w:rFonts w:ascii="Times New Roman" w:eastAsia="Times New Roman" w:hAnsi="Times New Roman" w:cs="Times New Roman"/>
            <w:sz w:val="28"/>
            <w:szCs w:val="20"/>
            <w:lang w:eastAsia="ru-RU"/>
          </w:rPr>
          <w:delText>4</w:delText>
        </w:r>
      </w:del>
    </w:p>
    <w:p w14:paraId="080A4D2D" w14:textId="3571E822" w:rsidR="00277004" w:rsidRPr="00277004" w:rsidRDefault="00803DBA" w:rsidP="00584901">
      <w:pPr>
        <w:spacing w:after="0" w:line="360" w:lineRule="auto"/>
        <w:ind w:left="284" w:right="424"/>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2 НАЗНАЧЕНИЕ РАЗРАБОТКИ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381" w:author="Alex" w:date="2020-06-11T03:16:00Z">
        <w:r w:rsidRPr="00277004" w:rsidDel="00803DBA">
          <w:rPr>
            <w:rFonts w:ascii="Times New Roman" w:eastAsia="Times New Roman" w:hAnsi="Times New Roman" w:cs="Times New Roman"/>
            <w:sz w:val="28"/>
            <w:szCs w:val="20"/>
            <w:lang w:eastAsia="ru-RU"/>
          </w:rPr>
          <w:tab/>
        </w:r>
      </w:del>
      <w:ins w:id="382" w:author="Alex" w:date="2020-06-11T03:47:00Z">
        <w:r w:rsidR="007E6CE7">
          <w:rPr>
            <w:rFonts w:ascii="Times New Roman" w:eastAsia="Times New Roman" w:hAnsi="Times New Roman" w:cs="Times New Roman"/>
            <w:sz w:val="28"/>
            <w:szCs w:val="20"/>
            <w:lang w:eastAsia="ru-RU"/>
          </w:rPr>
          <w:t>5</w:t>
        </w:r>
      </w:ins>
      <w:ins w:id="383" w:author="Alex" w:date="2020-06-11T04:22:00Z">
        <w:r w:rsidR="00AA3F36">
          <w:rPr>
            <w:rFonts w:ascii="Times New Roman" w:eastAsia="Times New Roman" w:hAnsi="Times New Roman" w:cs="Times New Roman"/>
            <w:sz w:val="28"/>
            <w:szCs w:val="20"/>
            <w:lang w:eastAsia="ru-RU"/>
          </w:rPr>
          <w:t>6</w:t>
        </w:r>
      </w:ins>
      <w:del w:id="384" w:author="Alex" w:date="2020-06-11T03:47:00Z">
        <w:r w:rsidRPr="00277004" w:rsidDel="007E6CE7">
          <w:rPr>
            <w:rFonts w:ascii="Times New Roman" w:eastAsia="Times New Roman" w:hAnsi="Times New Roman" w:cs="Times New Roman"/>
            <w:sz w:val="28"/>
            <w:szCs w:val="20"/>
            <w:lang w:eastAsia="ru-RU"/>
          </w:rPr>
          <w:delText>4</w:delText>
        </w:r>
      </w:del>
    </w:p>
    <w:p w14:paraId="0E3F7372" w14:textId="3E7AA709" w:rsidR="00277004" w:rsidRPr="00277004" w:rsidRDefault="00803DBA" w:rsidP="00584901">
      <w:pPr>
        <w:spacing w:after="0" w:line="360" w:lineRule="auto"/>
        <w:ind w:left="284" w:right="424"/>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 ТРЕБОВАНИЯ К ПРОГРАММНОМУ ПРОДУКТУ</w:t>
      </w:r>
      <w:r w:rsidRPr="00277004">
        <w:rPr>
          <w:rFonts w:ascii="Times New Roman" w:eastAsia="Times New Roman" w:hAnsi="Times New Roman" w:cs="Times New Roman"/>
          <w:sz w:val="28"/>
          <w:szCs w:val="20"/>
          <w:lang w:eastAsia="ru-RU"/>
        </w:rPr>
        <w:tab/>
      </w:r>
      <w:r w:rsidR="00277004" w:rsidRPr="00277004">
        <w:rPr>
          <w:rFonts w:ascii="Times New Roman" w:eastAsia="Times New Roman" w:hAnsi="Times New Roman" w:cs="Times New Roman"/>
          <w:sz w:val="28"/>
          <w:szCs w:val="20"/>
          <w:lang w:eastAsia="ru-RU"/>
        </w:rPr>
        <w:tab/>
      </w:r>
      <w:r w:rsidR="00277004" w:rsidRPr="00277004">
        <w:rPr>
          <w:rFonts w:ascii="Times New Roman" w:eastAsia="Times New Roman" w:hAnsi="Times New Roman" w:cs="Times New Roman"/>
          <w:sz w:val="28"/>
          <w:szCs w:val="20"/>
          <w:lang w:eastAsia="ru-RU"/>
        </w:rPr>
        <w:tab/>
      </w:r>
      <w:del w:id="385" w:author="Alex" w:date="2020-06-11T03:16:00Z">
        <w:r w:rsidR="00277004" w:rsidRPr="00277004" w:rsidDel="00803DBA">
          <w:rPr>
            <w:rFonts w:ascii="Times New Roman" w:eastAsia="Times New Roman" w:hAnsi="Times New Roman" w:cs="Times New Roman"/>
            <w:sz w:val="28"/>
            <w:szCs w:val="20"/>
            <w:lang w:eastAsia="ru-RU"/>
          </w:rPr>
          <w:tab/>
        </w:r>
        <w:r w:rsidR="00277004" w:rsidRPr="00277004" w:rsidDel="00803DBA">
          <w:rPr>
            <w:rFonts w:ascii="Times New Roman" w:eastAsia="Times New Roman" w:hAnsi="Times New Roman" w:cs="Times New Roman"/>
            <w:sz w:val="28"/>
            <w:szCs w:val="20"/>
            <w:lang w:eastAsia="ru-RU"/>
          </w:rPr>
          <w:tab/>
        </w:r>
      </w:del>
      <w:ins w:id="386" w:author="Alex" w:date="2020-06-11T03:47:00Z">
        <w:r w:rsidR="007E6CE7">
          <w:rPr>
            <w:rFonts w:ascii="Times New Roman" w:eastAsia="Times New Roman" w:hAnsi="Times New Roman" w:cs="Times New Roman"/>
            <w:sz w:val="28"/>
            <w:szCs w:val="20"/>
            <w:lang w:eastAsia="ru-RU"/>
          </w:rPr>
          <w:t>5</w:t>
        </w:r>
      </w:ins>
      <w:ins w:id="387" w:author="Alex" w:date="2020-06-11T04:22:00Z">
        <w:r w:rsidR="00AA3F36">
          <w:rPr>
            <w:rFonts w:ascii="Times New Roman" w:eastAsia="Times New Roman" w:hAnsi="Times New Roman" w:cs="Times New Roman"/>
            <w:sz w:val="28"/>
            <w:szCs w:val="20"/>
            <w:lang w:eastAsia="ru-RU"/>
          </w:rPr>
          <w:t>6</w:t>
        </w:r>
      </w:ins>
      <w:del w:id="388" w:author="Alex" w:date="2020-06-11T03:47:00Z">
        <w:r w:rsidR="00277004" w:rsidRPr="00277004" w:rsidDel="007E6CE7">
          <w:rPr>
            <w:rFonts w:ascii="Times New Roman" w:eastAsia="Times New Roman" w:hAnsi="Times New Roman" w:cs="Times New Roman"/>
            <w:sz w:val="28"/>
            <w:szCs w:val="20"/>
            <w:lang w:eastAsia="ru-RU"/>
          </w:rPr>
          <w:delText>4</w:delText>
        </w:r>
      </w:del>
    </w:p>
    <w:p w14:paraId="333C8374" w14:textId="3FB9E5F7" w:rsidR="00277004" w:rsidRPr="00277004" w:rsidRDefault="00277004" w:rsidP="00584901">
      <w:pPr>
        <w:spacing w:after="0" w:line="360" w:lineRule="auto"/>
        <w:ind w:left="284" w:right="424"/>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3.1 Требования к функциональным характеристикам</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389" w:author="Alex" w:date="2020-06-11T03:47:00Z">
        <w:r w:rsidR="007E6CE7">
          <w:rPr>
            <w:rFonts w:ascii="Times New Roman" w:eastAsia="Times New Roman" w:hAnsi="Times New Roman" w:cs="Times New Roman"/>
            <w:sz w:val="28"/>
            <w:szCs w:val="20"/>
            <w:lang w:eastAsia="ru-RU"/>
          </w:rPr>
          <w:t>5</w:t>
        </w:r>
      </w:ins>
      <w:ins w:id="390" w:author="Alex" w:date="2020-06-11T04:22:00Z">
        <w:r w:rsidR="00AA3F36">
          <w:rPr>
            <w:rFonts w:ascii="Times New Roman" w:eastAsia="Times New Roman" w:hAnsi="Times New Roman" w:cs="Times New Roman"/>
            <w:sz w:val="28"/>
            <w:szCs w:val="20"/>
            <w:lang w:eastAsia="ru-RU"/>
          </w:rPr>
          <w:t>6</w:t>
        </w:r>
      </w:ins>
      <w:del w:id="391" w:author="Alex" w:date="2020-06-11T03:47:00Z">
        <w:r w:rsidRPr="00277004" w:rsidDel="007E6CE7">
          <w:rPr>
            <w:rFonts w:ascii="Times New Roman" w:eastAsia="Times New Roman" w:hAnsi="Times New Roman" w:cs="Times New Roman"/>
            <w:sz w:val="28"/>
            <w:szCs w:val="20"/>
            <w:lang w:eastAsia="ru-RU"/>
          </w:rPr>
          <w:delText>4</w:delText>
        </w:r>
      </w:del>
    </w:p>
    <w:p w14:paraId="338BC4F8" w14:textId="35789CED" w:rsidR="00277004" w:rsidRPr="00277004" w:rsidRDefault="00277004" w:rsidP="00584901">
      <w:pPr>
        <w:spacing w:after="0" w:line="360" w:lineRule="auto"/>
        <w:ind w:left="284" w:right="42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3.2 Требования к надежности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392" w:author="Alex" w:date="2020-06-11T04:22:00Z">
        <w:r w:rsidR="00AA3F36">
          <w:rPr>
            <w:rFonts w:ascii="Times New Roman" w:eastAsia="Times New Roman" w:hAnsi="Times New Roman" w:cs="Times New Roman"/>
            <w:sz w:val="28"/>
            <w:szCs w:val="20"/>
            <w:lang w:eastAsia="ru-RU"/>
          </w:rPr>
          <w:t>58</w:t>
        </w:r>
      </w:ins>
      <w:del w:id="393" w:author="Alex" w:date="2020-06-11T04:22:00Z">
        <w:r w:rsidRPr="00277004" w:rsidDel="00AA3F36">
          <w:rPr>
            <w:rFonts w:ascii="Times New Roman" w:eastAsia="Times New Roman" w:hAnsi="Times New Roman" w:cs="Times New Roman"/>
            <w:sz w:val="28"/>
            <w:szCs w:val="20"/>
            <w:lang w:eastAsia="ru-RU"/>
          </w:rPr>
          <w:delText>6</w:delText>
        </w:r>
      </w:del>
    </w:p>
    <w:p w14:paraId="1410310B" w14:textId="056AFDFE" w:rsidR="00277004" w:rsidRPr="00277004" w:rsidRDefault="00277004"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3.3 Условия эксплуатации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394" w:author="Alex" w:date="2020-06-11T04:22:00Z">
        <w:r w:rsidR="00AA3F36">
          <w:rPr>
            <w:rFonts w:ascii="Times New Roman" w:eastAsia="Times New Roman" w:hAnsi="Times New Roman" w:cs="Times New Roman"/>
            <w:sz w:val="28"/>
            <w:szCs w:val="20"/>
            <w:lang w:eastAsia="ru-RU"/>
          </w:rPr>
          <w:t>59</w:t>
        </w:r>
      </w:ins>
      <w:del w:id="395" w:author="Alex" w:date="2020-06-11T03:48:00Z">
        <w:r w:rsidR="00267266" w:rsidDel="007E6CE7">
          <w:rPr>
            <w:rFonts w:ascii="Times New Roman" w:eastAsia="Times New Roman" w:hAnsi="Times New Roman" w:cs="Times New Roman"/>
            <w:sz w:val="28"/>
            <w:szCs w:val="20"/>
            <w:lang w:eastAsia="ru-RU"/>
          </w:rPr>
          <w:delText>7</w:delText>
        </w:r>
      </w:del>
    </w:p>
    <w:p w14:paraId="4C362965" w14:textId="04B2664F" w:rsidR="00277004" w:rsidRPr="00277004" w:rsidRDefault="00277004"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3.4 Требования к составу и параметрам технических средств</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396" w:author="Alex" w:date="2020-06-11T03:48:00Z">
        <w:r w:rsidR="007E6CE7">
          <w:rPr>
            <w:rFonts w:ascii="Times New Roman" w:eastAsia="Times New Roman" w:hAnsi="Times New Roman" w:cs="Times New Roman"/>
            <w:sz w:val="28"/>
            <w:szCs w:val="20"/>
            <w:lang w:eastAsia="ru-RU"/>
          </w:rPr>
          <w:t>6</w:t>
        </w:r>
      </w:ins>
      <w:ins w:id="397" w:author="Alex" w:date="2020-06-11T04:22:00Z">
        <w:r w:rsidR="00AA3F36">
          <w:rPr>
            <w:rFonts w:ascii="Times New Roman" w:eastAsia="Times New Roman" w:hAnsi="Times New Roman" w:cs="Times New Roman"/>
            <w:sz w:val="28"/>
            <w:szCs w:val="20"/>
            <w:lang w:eastAsia="ru-RU"/>
          </w:rPr>
          <w:t>0</w:t>
        </w:r>
      </w:ins>
      <w:del w:id="398" w:author="Alex" w:date="2020-06-11T03:48:00Z">
        <w:r w:rsidR="00267266" w:rsidDel="007E6CE7">
          <w:rPr>
            <w:rFonts w:ascii="Times New Roman" w:eastAsia="Times New Roman" w:hAnsi="Times New Roman" w:cs="Times New Roman"/>
            <w:sz w:val="28"/>
            <w:szCs w:val="20"/>
            <w:lang w:eastAsia="ru-RU"/>
          </w:rPr>
          <w:delText>8</w:delText>
        </w:r>
      </w:del>
    </w:p>
    <w:p w14:paraId="54DEDC96" w14:textId="14F6DDC0" w:rsidR="00277004" w:rsidRPr="00277004" w:rsidRDefault="00277004"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 xml:space="preserve">3.5 </w:t>
      </w:r>
      <w:r w:rsidR="00B63585" w:rsidRPr="00B63585">
        <w:rPr>
          <w:rFonts w:ascii="Times New Roman" w:eastAsia="Times New Roman" w:hAnsi="Times New Roman" w:cs="Times New Roman"/>
          <w:sz w:val="28"/>
          <w:szCs w:val="20"/>
          <w:lang w:eastAsia="ru-RU"/>
        </w:rPr>
        <w:t>Требование к информационной и программной совместимости</w:t>
      </w:r>
      <w:r w:rsidRPr="00277004">
        <w:rPr>
          <w:rFonts w:ascii="Times New Roman" w:eastAsia="Times New Roman" w:hAnsi="Times New Roman" w:cs="Times New Roman"/>
          <w:sz w:val="28"/>
          <w:szCs w:val="20"/>
          <w:lang w:eastAsia="ru-RU"/>
        </w:rPr>
        <w:tab/>
      </w:r>
      <w:ins w:id="399" w:author="Alex" w:date="2020-06-11T03:48:00Z">
        <w:r w:rsidR="007E6CE7">
          <w:rPr>
            <w:rFonts w:ascii="Times New Roman" w:eastAsia="Times New Roman" w:hAnsi="Times New Roman" w:cs="Times New Roman"/>
            <w:sz w:val="28"/>
            <w:szCs w:val="20"/>
            <w:lang w:eastAsia="ru-RU"/>
          </w:rPr>
          <w:t>6</w:t>
        </w:r>
      </w:ins>
      <w:ins w:id="400" w:author="Alex" w:date="2020-06-11T04:22:00Z">
        <w:r w:rsidR="00AA3F36">
          <w:rPr>
            <w:rFonts w:ascii="Times New Roman" w:eastAsia="Times New Roman" w:hAnsi="Times New Roman" w:cs="Times New Roman"/>
            <w:sz w:val="28"/>
            <w:szCs w:val="20"/>
            <w:lang w:eastAsia="ru-RU"/>
          </w:rPr>
          <w:t>0</w:t>
        </w:r>
      </w:ins>
      <w:del w:id="401" w:author="Alex" w:date="2020-06-11T03:48:00Z">
        <w:r w:rsidRPr="00277004" w:rsidDel="007E6CE7">
          <w:rPr>
            <w:rFonts w:ascii="Times New Roman" w:eastAsia="Times New Roman" w:hAnsi="Times New Roman" w:cs="Times New Roman"/>
            <w:sz w:val="28"/>
            <w:szCs w:val="20"/>
            <w:lang w:eastAsia="ru-RU"/>
          </w:rPr>
          <w:delText>8</w:delText>
        </w:r>
      </w:del>
    </w:p>
    <w:p w14:paraId="04C1389E" w14:textId="3B4CBA6A" w:rsidR="00277004" w:rsidRPr="00277004" w:rsidRDefault="00277004"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 xml:space="preserve">3.6 Требование к </w:t>
      </w:r>
      <w:r w:rsidR="00B63585">
        <w:rPr>
          <w:rFonts w:ascii="Times New Roman" w:eastAsia="Times New Roman" w:hAnsi="Times New Roman" w:cs="Times New Roman"/>
          <w:sz w:val="28"/>
          <w:szCs w:val="20"/>
          <w:lang w:eastAsia="ru-RU"/>
        </w:rPr>
        <w:t>защите информации и программ</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402" w:author="Alex" w:date="2020-06-11T03:49:00Z">
        <w:r w:rsidR="007E6CE7">
          <w:rPr>
            <w:rFonts w:ascii="Times New Roman" w:eastAsia="Times New Roman" w:hAnsi="Times New Roman" w:cs="Times New Roman"/>
            <w:sz w:val="28"/>
            <w:szCs w:val="20"/>
            <w:lang w:eastAsia="ru-RU"/>
          </w:rPr>
          <w:t>6</w:t>
        </w:r>
      </w:ins>
      <w:ins w:id="403" w:author="Alex" w:date="2020-06-11T04:22:00Z">
        <w:r w:rsidR="00AA3F36">
          <w:rPr>
            <w:rFonts w:ascii="Times New Roman" w:eastAsia="Times New Roman" w:hAnsi="Times New Roman" w:cs="Times New Roman"/>
            <w:sz w:val="28"/>
            <w:szCs w:val="20"/>
            <w:lang w:eastAsia="ru-RU"/>
          </w:rPr>
          <w:t>1</w:t>
        </w:r>
      </w:ins>
      <w:del w:id="404" w:author="Alex" w:date="2020-06-11T03:49:00Z">
        <w:r w:rsidRPr="00277004" w:rsidDel="007E6CE7">
          <w:rPr>
            <w:rFonts w:ascii="Times New Roman" w:eastAsia="Times New Roman" w:hAnsi="Times New Roman" w:cs="Times New Roman"/>
            <w:sz w:val="28"/>
            <w:szCs w:val="20"/>
            <w:lang w:eastAsia="ru-RU"/>
          </w:rPr>
          <w:delText>9</w:delText>
        </w:r>
      </w:del>
    </w:p>
    <w:p w14:paraId="03A5BBE0" w14:textId="3352FA62" w:rsidR="00277004" w:rsidRDefault="00277004"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3.7</w:t>
      </w:r>
      <w:r w:rsidRPr="00277004">
        <w:rPr>
          <w:rFonts w:ascii="Times New Roman" w:eastAsia="Times New Roman" w:hAnsi="Times New Roman" w:cs="Times New Roman"/>
          <w:sz w:val="28"/>
          <w:szCs w:val="20"/>
          <w:lang w:eastAsia="ru-RU"/>
        </w:rPr>
        <w:tab/>
      </w:r>
      <w:r w:rsidR="00B63585" w:rsidRPr="00B63585">
        <w:rPr>
          <w:rFonts w:ascii="Times New Roman" w:eastAsia="Times New Roman" w:hAnsi="Times New Roman" w:cs="Times New Roman"/>
          <w:sz w:val="28"/>
          <w:szCs w:val="20"/>
          <w:lang w:eastAsia="ru-RU"/>
        </w:rPr>
        <w:t>Требование к маркировке и упаковке</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ins w:id="405" w:author="Alex" w:date="2020-06-11T03:49:00Z">
        <w:r w:rsidR="007E6CE7">
          <w:rPr>
            <w:rFonts w:ascii="Times New Roman" w:eastAsia="Times New Roman" w:hAnsi="Times New Roman" w:cs="Times New Roman"/>
            <w:sz w:val="28"/>
            <w:szCs w:val="20"/>
            <w:lang w:eastAsia="ru-RU"/>
          </w:rPr>
          <w:t>6</w:t>
        </w:r>
      </w:ins>
      <w:ins w:id="406" w:author="Alex" w:date="2020-06-11T04:22:00Z">
        <w:r w:rsidR="00AA3F36">
          <w:rPr>
            <w:rFonts w:ascii="Times New Roman" w:eastAsia="Times New Roman" w:hAnsi="Times New Roman" w:cs="Times New Roman"/>
            <w:sz w:val="28"/>
            <w:szCs w:val="20"/>
            <w:lang w:eastAsia="ru-RU"/>
          </w:rPr>
          <w:t>1</w:t>
        </w:r>
      </w:ins>
      <w:del w:id="407" w:author="Alex" w:date="2020-06-11T03:49:00Z">
        <w:r w:rsidRPr="00277004" w:rsidDel="007E6CE7">
          <w:rPr>
            <w:rFonts w:ascii="Times New Roman" w:eastAsia="Times New Roman" w:hAnsi="Times New Roman" w:cs="Times New Roman"/>
            <w:sz w:val="28"/>
            <w:szCs w:val="20"/>
            <w:lang w:eastAsia="ru-RU"/>
          </w:rPr>
          <w:delText>9</w:delText>
        </w:r>
      </w:del>
    </w:p>
    <w:p w14:paraId="313CA99E" w14:textId="1F101105" w:rsidR="00B63585" w:rsidRPr="00277004" w:rsidRDefault="00B63585" w:rsidP="00584901">
      <w:pPr>
        <w:spacing w:after="0" w:line="360" w:lineRule="auto"/>
        <w:ind w:right="424" w:firstLine="28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3.8 Специальные требования</w:t>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ins w:id="408" w:author="Alex" w:date="2020-06-11T03:49:00Z">
        <w:r w:rsidR="007E6CE7">
          <w:rPr>
            <w:rFonts w:ascii="Times New Roman" w:eastAsia="Times New Roman" w:hAnsi="Times New Roman" w:cs="Times New Roman"/>
            <w:sz w:val="28"/>
            <w:szCs w:val="20"/>
            <w:lang w:eastAsia="ru-RU"/>
          </w:rPr>
          <w:t>6</w:t>
        </w:r>
      </w:ins>
      <w:ins w:id="409" w:author="Alex" w:date="2020-06-11T04:22:00Z">
        <w:r w:rsidR="00AA3F36">
          <w:rPr>
            <w:rFonts w:ascii="Times New Roman" w:eastAsia="Times New Roman" w:hAnsi="Times New Roman" w:cs="Times New Roman"/>
            <w:sz w:val="28"/>
            <w:szCs w:val="20"/>
            <w:lang w:eastAsia="ru-RU"/>
          </w:rPr>
          <w:t>1</w:t>
        </w:r>
      </w:ins>
      <w:del w:id="410" w:author="Alex" w:date="2020-06-11T03:49:00Z">
        <w:r w:rsidDel="007E6CE7">
          <w:rPr>
            <w:rFonts w:ascii="Times New Roman" w:eastAsia="Times New Roman" w:hAnsi="Times New Roman" w:cs="Times New Roman"/>
            <w:sz w:val="28"/>
            <w:szCs w:val="20"/>
            <w:lang w:eastAsia="ru-RU"/>
          </w:rPr>
          <w:delText>9</w:delText>
        </w:r>
      </w:del>
    </w:p>
    <w:p w14:paraId="082535E1" w14:textId="5D932AC7" w:rsidR="00277004" w:rsidRPr="00277004" w:rsidRDefault="00803DBA"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4 ТРЕБОВАНИЕ К ПРОГРАММНОЙ ДОКУМЕНТАЦИИ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411" w:author="Alex" w:date="2020-06-11T03:16:00Z">
        <w:r w:rsidRPr="00277004" w:rsidDel="00803DBA">
          <w:rPr>
            <w:rFonts w:ascii="Times New Roman" w:eastAsia="Times New Roman" w:hAnsi="Times New Roman" w:cs="Times New Roman"/>
            <w:sz w:val="28"/>
            <w:szCs w:val="20"/>
            <w:lang w:eastAsia="ru-RU"/>
          </w:rPr>
          <w:tab/>
        </w:r>
        <w:r w:rsidRPr="00277004" w:rsidDel="00803DBA">
          <w:rPr>
            <w:rFonts w:ascii="Times New Roman" w:eastAsia="Times New Roman" w:hAnsi="Times New Roman" w:cs="Times New Roman"/>
            <w:sz w:val="28"/>
            <w:szCs w:val="20"/>
            <w:lang w:eastAsia="ru-RU"/>
          </w:rPr>
          <w:tab/>
        </w:r>
        <w:r w:rsidRPr="00277004" w:rsidDel="00803DBA">
          <w:rPr>
            <w:rFonts w:ascii="Times New Roman" w:eastAsia="Times New Roman" w:hAnsi="Times New Roman" w:cs="Times New Roman"/>
            <w:sz w:val="28"/>
            <w:szCs w:val="20"/>
            <w:lang w:eastAsia="ru-RU"/>
          </w:rPr>
          <w:tab/>
        </w:r>
      </w:del>
      <w:ins w:id="412" w:author="Alex" w:date="2020-06-11T03:49:00Z">
        <w:r w:rsidR="007E6CE7">
          <w:rPr>
            <w:rFonts w:ascii="Times New Roman" w:eastAsia="Times New Roman" w:hAnsi="Times New Roman" w:cs="Times New Roman"/>
            <w:sz w:val="28"/>
            <w:szCs w:val="20"/>
            <w:lang w:eastAsia="ru-RU"/>
          </w:rPr>
          <w:t>6</w:t>
        </w:r>
      </w:ins>
      <w:ins w:id="413" w:author="Alex" w:date="2020-06-11T04:22:00Z">
        <w:r w:rsidR="00AA3F36">
          <w:rPr>
            <w:rFonts w:ascii="Times New Roman" w:eastAsia="Times New Roman" w:hAnsi="Times New Roman" w:cs="Times New Roman"/>
            <w:sz w:val="28"/>
            <w:szCs w:val="20"/>
            <w:lang w:eastAsia="ru-RU"/>
          </w:rPr>
          <w:t>1</w:t>
        </w:r>
      </w:ins>
      <w:del w:id="414" w:author="Alex" w:date="2020-06-11T03:49:00Z">
        <w:r w:rsidRPr="00277004" w:rsidDel="007E6CE7">
          <w:rPr>
            <w:rFonts w:ascii="Times New Roman" w:eastAsia="Times New Roman" w:hAnsi="Times New Roman" w:cs="Times New Roman"/>
            <w:sz w:val="28"/>
            <w:szCs w:val="20"/>
            <w:lang w:eastAsia="ru-RU"/>
          </w:rPr>
          <w:delText>9</w:delText>
        </w:r>
      </w:del>
    </w:p>
    <w:p w14:paraId="1690A061" w14:textId="46D2FB8E" w:rsidR="00277004" w:rsidRPr="00277004" w:rsidRDefault="00803DBA"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5 ТЕХНИКО-ЭКОНОМИЧЕСКИЕ ПОКАЗАТЕЛИ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415" w:author="Alex" w:date="2020-06-11T03:16:00Z">
        <w:r w:rsidRPr="00277004" w:rsidDel="00803DBA">
          <w:rPr>
            <w:rFonts w:ascii="Times New Roman" w:eastAsia="Times New Roman" w:hAnsi="Times New Roman" w:cs="Times New Roman"/>
            <w:sz w:val="28"/>
            <w:szCs w:val="20"/>
            <w:lang w:eastAsia="ru-RU"/>
          </w:rPr>
          <w:tab/>
        </w:r>
        <w:r w:rsidRPr="00277004" w:rsidDel="00803DBA">
          <w:rPr>
            <w:rFonts w:ascii="Times New Roman" w:eastAsia="Times New Roman" w:hAnsi="Times New Roman" w:cs="Times New Roman"/>
            <w:sz w:val="28"/>
            <w:szCs w:val="20"/>
            <w:lang w:eastAsia="ru-RU"/>
          </w:rPr>
          <w:tab/>
        </w:r>
        <w:r w:rsidRPr="00277004" w:rsidDel="00803DBA">
          <w:rPr>
            <w:rFonts w:ascii="Times New Roman" w:eastAsia="Times New Roman" w:hAnsi="Times New Roman" w:cs="Times New Roman"/>
            <w:sz w:val="28"/>
            <w:szCs w:val="20"/>
            <w:lang w:eastAsia="ru-RU"/>
          </w:rPr>
          <w:tab/>
        </w:r>
      </w:del>
      <w:ins w:id="416" w:author="Alex" w:date="2020-06-11T03:49:00Z">
        <w:r w:rsidR="007E6CE7">
          <w:rPr>
            <w:rFonts w:ascii="Times New Roman" w:eastAsia="Times New Roman" w:hAnsi="Times New Roman" w:cs="Times New Roman"/>
            <w:sz w:val="28"/>
            <w:szCs w:val="20"/>
            <w:lang w:eastAsia="ru-RU"/>
          </w:rPr>
          <w:t>6</w:t>
        </w:r>
      </w:ins>
      <w:ins w:id="417" w:author="Alex" w:date="2020-06-11T04:22:00Z">
        <w:r w:rsidR="00AA3F36">
          <w:rPr>
            <w:rFonts w:ascii="Times New Roman" w:eastAsia="Times New Roman" w:hAnsi="Times New Roman" w:cs="Times New Roman"/>
            <w:sz w:val="28"/>
            <w:szCs w:val="20"/>
            <w:lang w:eastAsia="ru-RU"/>
          </w:rPr>
          <w:t>2</w:t>
        </w:r>
      </w:ins>
      <w:del w:id="418" w:author="Alex" w:date="2020-06-11T03:49:00Z">
        <w:r w:rsidDel="007E6CE7">
          <w:rPr>
            <w:rFonts w:ascii="Times New Roman" w:eastAsia="Times New Roman" w:hAnsi="Times New Roman" w:cs="Times New Roman"/>
            <w:sz w:val="28"/>
            <w:szCs w:val="20"/>
            <w:lang w:eastAsia="ru-RU"/>
          </w:rPr>
          <w:delText>10</w:delText>
        </w:r>
      </w:del>
    </w:p>
    <w:p w14:paraId="45656016" w14:textId="299ECB72" w:rsidR="00277004" w:rsidRPr="00277004" w:rsidRDefault="00803DBA"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6 СТАДИИ И ЭТАПЫ РАЗРАБОТКИ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419" w:author="Alex" w:date="2020-06-11T03:16:00Z">
        <w:r w:rsidRPr="00277004" w:rsidDel="00803DBA">
          <w:rPr>
            <w:rFonts w:ascii="Times New Roman" w:eastAsia="Times New Roman" w:hAnsi="Times New Roman" w:cs="Times New Roman"/>
            <w:sz w:val="28"/>
            <w:szCs w:val="20"/>
            <w:lang w:eastAsia="ru-RU"/>
          </w:rPr>
          <w:tab/>
        </w:r>
      </w:del>
      <w:ins w:id="420" w:author="Alex" w:date="2020-06-11T03:49:00Z">
        <w:r w:rsidR="007E6CE7">
          <w:rPr>
            <w:rFonts w:ascii="Times New Roman" w:eastAsia="Times New Roman" w:hAnsi="Times New Roman" w:cs="Times New Roman"/>
            <w:sz w:val="28"/>
            <w:szCs w:val="20"/>
            <w:lang w:eastAsia="ru-RU"/>
          </w:rPr>
          <w:t>6</w:t>
        </w:r>
      </w:ins>
      <w:ins w:id="421" w:author="Alex" w:date="2020-06-11T04:22:00Z">
        <w:r w:rsidR="00AA3F36">
          <w:rPr>
            <w:rFonts w:ascii="Times New Roman" w:eastAsia="Times New Roman" w:hAnsi="Times New Roman" w:cs="Times New Roman"/>
            <w:sz w:val="28"/>
            <w:szCs w:val="20"/>
            <w:lang w:eastAsia="ru-RU"/>
          </w:rPr>
          <w:t>2</w:t>
        </w:r>
      </w:ins>
      <w:del w:id="422" w:author="Alex" w:date="2020-06-11T03:49:00Z">
        <w:r w:rsidDel="007E6CE7">
          <w:rPr>
            <w:rFonts w:ascii="Times New Roman" w:eastAsia="Times New Roman" w:hAnsi="Times New Roman" w:cs="Times New Roman"/>
            <w:sz w:val="28"/>
            <w:szCs w:val="20"/>
            <w:lang w:eastAsia="ru-RU"/>
          </w:rPr>
          <w:delText>10</w:delText>
        </w:r>
      </w:del>
    </w:p>
    <w:p w14:paraId="0B5DAA03" w14:textId="43871619" w:rsidR="00277004" w:rsidRDefault="00803DBA" w:rsidP="00584901">
      <w:pPr>
        <w:spacing w:after="0" w:line="360" w:lineRule="auto"/>
        <w:ind w:right="424" w:firstLine="284"/>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t>7 ПОРЯДОК КОНТРОЛЯ И ПРИЕМКИ</w:t>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r w:rsidRPr="00277004">
        <w:rPr>
          <w:rFonts w:ascii="Times New Roman" w:eastAsia="Times New Roman" w:hAnsi="Times New Roman" w:cs="Times New Roman"/>
          <w:sz w:val="28"/>
          <w:szCs w:val="20"/>
          <w:lang w:eastAsia="ru-RU"/>
        </w:rPr>
        <w:tab/>
      </w:r>
      <w:del w:id="423" w:author="Alex" w:date="2020-06-11T03:16:00Z">
        <w:r w:rsidRPr="00277004" w:rsidDel="00803DBA">
          <w:rPr>
            <w:rFonts w:ascii="Times New Roman" w:eastAsia="Times New Roman" w:hAnsi="Times New Roman" w:cs="Times New Roman"/>
            <w:sz w:val="28"/>
            <w:szCs w:val="20"/>
            <w:lang w:eastAsia="ru-RU"/>
          </w:rPr>
          <w:tab/>
        </w:r>
        <w:r w:rsidRPr="00277004" w:rsidDel="00803DBA">
          <w:rPr>
            <w:rFonts w:ascii="Times New Roman" w:eastAsia="Times New Roman" w:hAnsi="Times New Roman" w:cs="Times New Roman"/>
            <w:sz w:val="28"/>
            <w:szCs w:val="20"/>
            <w:lang w:eastAsia="ru-RU"/>
          </w:rPr>
          <w:tab/>
        </w:r>
      </w:del>
      <w:ins w:id="424" w:author="Alex" w:date="2020-06-11T03:49:00Z">
        <w:r w:rsidR="007E6CE7">
          <w:rPr>
            <w:rFonts w:ascii="Times New Roman" w:eastAsia="Times New Roman" w:hAnsi="Times New Roman" w:cs="Times New Roman"/>
            <w:sz w:val="28"/>
            <w:szCs w:val="20"/>
            <w:lang w:eastAsia="ru-RU"/>
          </w:rPr>
          <w:t>6</w:t>
        </w:r>
      </w:ins>
      <w:ins w:id="425" w:author="Alex" w:date="2020-06-11T04:22:00Z">
        <w:r w:rsidR="00AA3F36">
          <w:rPr>
            <w:rFonts w:ascii="Times New Roman" w:eastAsia="Times New Roman" w:hAnsi="Times New Roman" w:cs="Times New Roman"/>
            <w:sz w:val="28"/>
            <w:szCs w:val="20"/>
            <w:lang w:eastAsia="ru-RU"/>
          </w:rPr>
          <w:t>2</w:t>
        </w:r>
      </w:ins>
      <w:del w:id="426" w:author="Alex" w:date="2020-06-11T03:49:00Z">
        <w:r w:rsidRPr="00277004" w:rsidDel="007E6CE7">
          <w:rPr>
            <w:rFonts w:ascii="Times New Roman" w:eastAsia="Times New Roman" w:hAnsi="Times New Roman" w:cs="Times New Roman"/>
            <w:sz w:val="28"/>
            <w:szCs w:val="20"/>
            <w:lang w:eastAsia="ru-RU"/>
          </w:rPr>
          <w:delText>1</w:delText>
        </w:r>
        <w:r w:rsidDel="007E6CE7">
          <w:rPr>
            <w:rFonts w:ascii="Times New Roman" w:eastAsia="Times New Roman" w:hAnsi="Times New Roman" w:cs="Times New Roman"/>
            <w:sz w:val="28"/>
            <w:szCs w:val="20"/>
            <w:lang w:eastAsia="ru-RU"/>
          </w:rPr>
          <w:delText>1</w:delText>
        </w:r>
      </w:del>
    </w:p>
    <w:p w14:paraId="122F389F" w14:textId="77777777" w:rsidR="00277004" w:rsidRDefault="00277004">
      <w:pPr>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br w:type="page"/>
      </w:r>
    </w:p>
    <w:p w14:paraId="65D398EA" w14:textId="77777777" w:rsidR="00277004" w:rsidRPr="00277004" w:rsidRDefault="00277004" w:rsidP="00277004">
      <w:pPr>
        <w:spacing w:after="0" w:line="480" w:lineRule="auto"/>
        <w:ind w:left="284" w:right="367"/>
        <w:jc w:val="center"/>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0"/>
          <w:lang w:eastAsia="ru-RU"/>
        </w:rPr>
        <w:lastRenderedPageBreak/>
        <w:t>ВВЕДЕНИЕ</w:t>
      </w:r>
    </w:p>
    <w:p w14:paraId="1FBBD3DF" w14:textId="77777777" w:rsidR="00584901" w:rsidRDefault="00277004" w:rsidP="00584901">
      <w:pPr>
        <w:spacing w:after="0" w:line="360" w:lineRule="auto"/>
        <w:ind w:right="425" w:firstLine="709"/>
        <w:jc w:val="both"/>
        <w:rPr>
          <w:rFonts w:ascii="Times New Roman" w:eastAsia="Times New Roman" w:hAnsi="Times New Roman" w:cs="Times New Roman"/>
          <w:sz w:val="28"/>
          <w:szCs w:val="20"/>
          <w:lang w:eastAsia="ru-RU"/>
        </w:rPr>
      </w:pPr>
      <w:proofErr w:type="spellStart"/>
      <w:r w:rsidRPr="00277004">
        <w:rPr>
          <w:rFonts w:ascii="Times New Roman" w:eastAsia="Times New Roman" w:hAnsi="Times New Roman" w:cs="Times New Roman"/>
          <w:sz w:val="28"/>
          <w:szCs w:val="20"/>
          <w:lang w:val="uk-UA" w:eastAsia="ru-RU"/>
        </w:rPr>
        <w:t>Настоящее</w:t>
      </w:r>
      <w:proofErr w:type="spellEnd"/>
      <w:r w:rsidRPr="00277004">
        <w:rPr>
          <w:rFonts w:ascii="Times New Roman" w:eastAsia="Times New Roman" w:hAnsi="Times New Roman" w:cs="Times New Roman"/>
          <w:sz w:val="28"/>
          <w:szCs w:val="20"/>
          <w:lang w:val="uk-UA" w:eastAsia="ru-RU"/>
        </w:rPr>
        <w:t xml:space="preserve"> </w:t>
      </w:r>
      <w:proofErr w:type="spellStart"/>
      <w:r w:rsidRPr="00277004">
        <w:rPr>
          <w:rFonts w:ascii="Times New Roman" w:eastAsia="Times New Roman" w:hAnsi="Times New Roman" w:cs="Times New Roman"/>
          <w:sz w:val="28"/>
          <w:szCs w:val="20"/>
          <w:lang w:val="uk-UA" w:eastAsia="ru-RU"/>
        </w:rPr>
        <w:t>техническое</w:t>
      </w:r>
      <w:proofErr w:type="spellEnd"/>
      <w:r w:rsidRPr="00277004">
        <w:rPr>
          <w:rFonts w:ascii="Times New Roman" w:eastAsia="Times New Roman" w:hAnsi="Times New Roman" w:cs="Times New Roman"/>
          <w:sz w:val="28"/>
          <w:szCs w:val="20"/>
          <w:lang w:val="uk-UA" w:eastAsia="ru-RU"/>
        </w:rPr>
        <w:t xml:space="preserve"> </w:t>
      </w:r>
      <w:proofErr w:type="spellStart"/>
      <w:r w:rsidRPr="00277004">
        <w:rPr>
          <w:rFonts w:ascii="Times New Roman" w:eastAsia="Times New Roman" w:hAnsi="Times New Roman" w:cs="Times New Roman"/>
          <w:sz w:val="28"/>
          <w:szCs w:val="20"/>
          <w:lang w:val="uk-UA" w:eastAsia="ru-RU"/>
        </w:rPr>
        <w:t>задание</w:t>
      </w:r>
      <w:proofErr w:type="spellEnd"/>
      <w:r w:rsidRPr="00277004">
        <w:rPr>
          <w:rFonts w:ascii="Times New Roman" w:eastAsia="Times New Roman" w:hAnsi="Times New Roman" w:cs="Times New Roman"/>
          <w:sz w:val="28"/>
          <w:szCs w:val="20"/>
          <w:lang w:val="uk-UA" w:eastAsia="ru-RU"/>
        </w:rPr>
        <w:t xml:space="preserve"> </w:t>
      </w:r>
      <w:proofErr w:type="spellStart"/>
      <w:r w:rsidRPr="00277004">
        <w:rPr>
          <w:rFonts w:ascii="Times New Roman" w:eastAsia="Times New Roman" w:hAnsi="Times New Roman" w:cs="Times New Roman"/>
          <w:sz w:val="28"/>
          <w:szCs w:val="20"/>
          <w:lang w:val="uk-UA" w:eastAsia="ru-RU"/>
        </w:rPr>
        <w:t>распространяется</w:t>
      </w:r>
      <w:proofErr w:type="spellEnd"/>
      <w:r w:rsidRPr="00277004">
        <w:rPr>
          <w:rFonts w:ascii="Times New Roman" w:eastAsia="Times New Roman" w:hAnsi="Times New Roman" w:cs="Times New Roman"/>
          <w:sz w:val="28"/>
          <w:szCs w:val="20"/>
          <w:lang w:val="uk-UA" w:eastAsia="ru-RU"/>
        </w:rPr>
        <w:t xml:space="preserve"> на </w:t>
      </w:r>
      <w:proofErr w:type="spellStart"/>
      <w:r w:rsidRPr="00277004">
        <w:rPr>
          <w:rFonts w:ascii="Times New Roman" w:eastAsia="Times New Roman" w:hAnsi="Times New Roman" w:cs="Times New Roman"/>
          <w:sz w:val="28"/>
          <w:szCs w:val="20"/>
          <w:lang w:val="uk-UA" w:eastAsia="ru-RU"/>
        </w:rPr>
        <w:t>разработку</w:t>
      </w:r>
      <w:proofErr w:type="spellEnd"/>
      <w:r w:rsidRPr="00277004">
        <w:rPr>
          <w:rFonts w:ascii="Times New Roman" w:eastAsia="Times New Roman" w:hAnsi="Times New Roman" w:cs="Times New Roman"/>
          <w:sz w:val="28"/>
          <w:szCs w:val="20"/>
          <w:lang w:val="uk-UA" w:eastAsia="ru-RU"/>
        </w:rPr>
        <w:t xml:space="preserve"> </w:t>
      </w:r>
      <w:r w:rsidRPr="00277004">
        <w:rPr>
          <w:rFonts w:ascii="Times New Roman" w:eastAsia="Times New Roman" w:hAnsi="Times New Roman" w:cs="Times New Roman"/>
          <w:iCs/>
          <w:sz w:val="28"/>
          <w:szCs w:val="20"/>
          <w:lang w:eastAsia="ru-RU"/>
        </w:rPr>
        <w:t xml:space="preserve">веб-приложения </w:t>
      </w:r>
      <w:r w:rsidR="00584901">
        <w:rPr>
          <w:rFonts w:ascii="Times New Roman" w:eastAsia="Times New Roman" w:hAnsi="Times New Roman" w:cs="Times New Roman"/>
          <w:iCs/>
          <w:sz w:val="28"/>
          <w:szCs w:val="20"/>
          <w:lang w:eastAsia="ru-RU"/>
        </w:rPr>
        <w:t>«Интернет-магазин»</w:t>
      </w:r>
      <w:r w:rsidRPr="00277004">
        <w:rPr>
          <w:rFonts w:ascii="Times New Roman" w:eastAsia="Times New Roman" w:hAnsi="Times New Roman" w:cs="Times New Roman"/>
          <w:iCs/>
          <w:sz w:val="28"/>
          <w:szCs w:val="20"/>
          <w:lang w:eastAsia="ru-RU"/>
        </w:rPr>
        <w:t xml:space="preserve">. Данный программный продукт предназначен </w:t>
      </w:r>
      <w:r w:rsidRPr="00277004">
        <w:rPr>
          <w:rFonts w:ascii="Times New Roman" w:eastAsia="Times New Roman" w:hAnsi="Times New Roman" w:cs="Times New Roman"/>
          <w:sz w:val="28"/>
          <w:szCs w:val="20"/>
          <w:lang w:val="uk-UA" w:eastAsia="ru-RU"/>
        </w:rPr>
        <w:t xml:space="preserve">для </w:t>
      </w:r>
      <w:proofErr w:type="spellStart"/>
      <w:r w:rsidRPr="00277004">
        <w:rPr>
          <w:rFonts w:ascii="Times New Roman" w:eastAsia="Times New Roman" w:hAnsi="Times New Roman" w:cs="Times New Roman"/>
          <w:sz w:val="28"/>
          <w:szCs w:val="20"/>
          <w:lang w:val="uk-UA" w:eastAsia="ru-RU"/>
        </w:rPr>
        <w:t>эффективной</w:t>
      </w:r>
      <w:proofErr w:type="spellEnd"/>
      <w:r w:rsidRPr="00277004">
        <w:rPr>
          <w:rFonts w:ascii="Times New Roman" w:eastAsia="Times New Roman" w:hAnsi="Times New Roman" w:cs="Times New Roman"/>
          <w:sz w:val="28"/>
          <w:szCs w:val="20"/>
          <w:lang w:val="uk-UA" w:eastAsia="ru-RU"/>
        </w:rPr>
        <w:t xml:space="preserve"> </w:t>
      </w:r>
      <w:r w:rsidR="00584901">
        <w:rPr>
          <w:rFonts w:ascii="Times New Roman" w:eastAsia="Times New Roman" w:hAnsi="Times New Roman" w:cs="Times New Roman"/>
          <w:sz w:val="28"/>
          <w:szCs w:val="20"/>
          <w:lang w:eastAsia="ru-RU"/>
        </w:rPr>
        <w:t>торговли</w:t>
      </w:r>
      <w:r w:rsidRPr="00277004">
        <w:rPr>
          <w:rFonts w:ascii="Times New Roman" w:eastAsia="Times New Roman" w:hAnsi="Times New Roman" w:cs="Times New Roman"/>
          <w:sz w:val="28"/>
          <w:szCs w:val="20"/>
          <w:lang w:eastAsia="ru-RU"/>
        </w:rPr>
        <w:t xml:space="preserve"> в сети интернет, содержащий в себе полную информацию о компании: </w:t>
      </w:r>
      <w:r w:rsidR="00584901">
        <w:rPr>
          <w:rFonts w:ascii="Times New Roman" w:eastAsia="Times New Roman" w:hAnsi="Times New Roman" w:cs="Times New Roman"/>
          <w:sz w:val="28"/>
          <w:szCs w:val="20"/>
          <w:lang w:eastAsia="ru-RU"/>
        </w:rPr>
        <w:t>деятельность компании</w:t>
      </w:r>
      <w:r w:rsidRPr="00277004">
        <w:rPr>
          <w:rFonts w:ascii="Times New Roman" w:eastAsia="Times New Roman" w:hAnsi="Times New Roman" w:cs="Times New Roman"/>
          <w:sz w:val="28"/>
          <w:szCs w:val="20"/>
          <w:lang w:eastAsia="ru-RU"/>
        </w:rPr>
        <w:t>, контактные данные, адрес главного офиса</w:t>
      </w:r>
      <w:r w:rsidR="00584901">
        <w:rPr>
          <w:rFonts w:ascii="Times New Roman" w:eastAsia="Times New Roman" w:hAnsi="Times New Roman" w:cs="Times New Roman"/>
          <w:sz w:val="28"/>
          <w:szCs w:val="20"/>
          <w:lang w:eastAsia="ru-RU"/>
        </w:rPr>
        <w:t>, процент НДС, номер налогоплательщика</w:t>
      </w:r>
      <w:r w:rsidRPr="00277004">
        <w:rPr>
          <w:rFonts w:ascii="Times New Roman" w:eastAsia="Times New Roman" w:hAnsi="Times New Roman" w:cs="Times New Roman"/>
          <w:sz w:val="28"/>
          <w:szCs w:val="20"/>
          <w:lang w:eastAsia="ru-RU"/>
        </w:rPr>
        <w:t xml:space="preserve"> и т.д.</w:t>
      </w:r>
    </w:p>
    <w:p w14:paraId="62FD7E06" w14:textId="5806671C" w:rsidR="00584901" w:rsidRPr="00584901" w:rsidRDefault="00277004" w:rsidP="00584901">
      <w:pPr>
        <w:spacing w:after="0" w:line="360" w:lineRule="auto"/>
        <w:ind w:right="425" w:firstLine="709"/>
        <w:jc w:val="both"/>
        <w:rPr>
          <w:rFonts w:ascii="Times New Roman" w:eastAsia="Times New Roman" w:hAnsi="Times New Roman" w:cs="Times New Roman"/>
          <w:sz w:val="28"/>
          <w:szCs w:val="28"/>
          <w:lang w:eastAsia="ru-RU"/>
        </w:rPr>
      </w:pPr>
      <w:r w:rsidRPr="00277004">
        <w:rPr>
          <w:rFonts w:ascii="Times New Roman" w:eastAsia="Times New Roman" w:hAnsi="Times New Roman" w:cs="Times New Roman"/>
          <w:sz w:val="28"/>
          <w:szCs w:val="28"/>
          <w:lang w:eastAsia="ru-RU"/>
        </w:rPr>
        <w:t>Для</w:t>
      </w:r>
      <w:r w:rsidR="00584901">
        <w:rPr>
          <w:rFonts w:ascii="Times New Roman" w:eastAsia="Times New Roman" w:hAnsi="Times New Roman" w:cs="Times New Roman"/>
          <w:sz w:val="28"/>
          <w:szCs w:val="28"/>
          <w:lang w:eastAsia="ru-RU"/>
        </w:rPr>
        <w:t xml:space="preserve"> </w:t>
      </w:r>
      <w:r w:rsidRPr="00277004">
        <w:rPr>
          <w:rFonts w:ascii="Times New Roman" w:eastAsia="Times New Roman" w:hAnsi="Times New Roman" w:cs="Times New Roman"/>
          <w:sz w:val="28"/>
          <w:szCs w:val="28"/>
          <w:lang w:eastAsia="ru-RU"/>
        </w:rPr>
        <w:t>оплаты</w:t>
      </w:r>
      <w:r w:rsidR="00584901">
        <w:rPr>
          <w:rFonts w:ascii="Times New Roman" w:eastAsia="Times New Roman" w:hAnsi="Times New Roman" w:cs="Times New Roman"/>
          <w:sz w:val="28"/>
          <w:szCs w:val="28"/>
          <w:lang w:eastAsia="ru-RU"/>
        </w:rPr>
        <w:t xml:space="preserve"> </w:t>
      </w:r>
      <w:r w:rsidRPr="00277004">
        <w:rPr>
          <w:rFonts w:ascii="Times New Roman" w:eastAsia="Times New Roman" w:hAnsi="Times New Roman" w:cs="Times New Roman"/>
          <w:sz w:val="28"/>
          <w:szCs w:val="28"/>
          <w:lang w:eastAsia="ru-RU"/>
        </w:rPr>
        <w:t>покупок</w:t>
      </w:r>
      <w:r w:rsidR="00584901">
        <w:rPr>
          <w:rFonts w:ascii="Times New Roman" w:eastAsia="Times New Roman" w:hAnsi="Times New Roman" w:cs="Times New Roman"/>
          <w:sz w:val="28"/>
          <w:szCs w:val="28"/>
          <w:lang w:eastAsia="ru-RU"/>
        </w:rPr>
        <w:t xml:space="preserve"> </w:t>
      </w:r>
      <w:r w:rsidRPr="00277004">
        <w:rPr>
          <w:rFonts w:ascii="Times New Roman" w:eastAsia="Times New Roman" w:hAnsi="Times New Roman" w:cs="Times New Roman"/>
          <w:sz w:val="28"/>
          <w:szCs w:val="28"/>
          <w:lang w:eastAsia="ru-RU"/>
        </w:rPr>
        <w:t>клиента</w:t>
      </w:r>
      <w:r w:rsidR="00584901">
        <w:rPr>
          <w:rFonts w:ascii="Times New Roman" w:eastAsia="Times New Roman" w:hAnsi="Times New Roman" w:cs="Times New Roman"/>
          <w:sz w:val="28"/>
          <w:szCs w:val="28"/>
          <w:lang w:eastAsia="ru-RU"/>
        </w:rPr>
        <w:t xml:space="preserve"> </w:t>
      </w:r>
      <w:r w:rsidRPr="00277004">
        <w:rPr>
          <w:rFonts w:ascii="Times New Roman" w:eastAsia="Times New Roman" w:hAnsi="Times New Roman" w:cs="Times New Roman"/>
          <w:sz w:val="28"/>
          <w:szCs w:val="28"/>
          <w:lang w:eastAsia="ru-RU"/>
        </w:rPr>
        <w:t>используется</w:t>
      </w:r>
      <w:r w:rsidR="00584901">
        <w:rPr>
          <w:rFonts w:ascii="Times New Roman" w:eastAsia="Times New Roman" w:hAnsi="Times New Roman" w:cs="Times New Roman"/>
          <w:sz w:val="28"/>
          <w:szCs w:val="28"/>
          <w:lang w:eastAsia="ru-RU"/>
        </w:rPr>
        <w:t xml:space="preserve"> </w:t>
      </w:r>
      <w:proofErr w:type="spellStart"/>
      <w:r w:rsidRPr="00277004">
        <w:rPr>
          <w:rFonts w:ascii="Times New Roman" w:eastAsia="Times New Roman" w:hAnsi="Times New Roman" w:cs="Times New Roman"/>
          <w:sz w:val="28"/>
          <w:szCs w:val="28"/>
          <w:shd w:val="clear" w:color="auto" w:fill="FFFFFF"/>
          <w:lang w:val="uk-UA" w:eastAsia="ru-RU"/>
        </w:rPr>
        <w:t>крупнейшая</w:t>
      </w:r>
      <w:proofErr w:type="spellEnd"/>
      <w:r w:rsidR="00584901">
        <w:rPr>
          <w:rFonts w:ascii="Times New Roman" w:eastAsia="Times New Roman" w:hAnsi="Times New Roman" w:cs="Times New Roman"/>
          <w:sz w:val="28"/>
          <w:szCs w:val="28"/>
          <w:shd w:val="clear" w:color="auto" w:fill="FFFFFF"/>
          <w:lang w:val="uk-UA" w:eastAsia="ru-RU"/>
        </w:rPr>
        <w:t xml:space="preserve"> </w:t>
      </w:r>
      <w:hyperlink r:id="rId65" w:tooltip="Дебет" w:history="1">
        <w:proofErr w:type="spellStart"/>
        <w:r w:rsidRPr="00277004">
          <w:rPr>
            <w:rFonts w:ascii="Times New Roman" w:eastAsia="Times New Roman" w:hAnsi="Times New Roman" w:cs="Times New Roman"/>
            <w:sz w:val="28"/>
            <w:szCs w:val="28"/>
            <w:shd w:val="clear" w:color="auto" w:fill="FFFFFF"/>
            <w:lang w:val="uk-UA" w:eastAsia="ru-RU"/>
          </w:rPr>
          <w:t>дебетовая</w:t>
        </w:r>
        <w:proofErr w:type="spellEnd"/>
      </w:hyperlink>
      <w:r w:rsidR="00584901">
        <w:rPr>
          <w:rFonts w:ascii="Times New Roman" w:eastAsia="Times New Roman" w:hAnsi="Times New Roman" w:cs="Times New Roman"/>
          <w:sz w:val="28"/>
          <w:szCs w:val="28"/>
          <w:shd w:val="clear" w:color="auto" w:fill="FFFFFF"/>
          <w:lang w:val="uk-UA" w:eastAsia="ru-RU"/>
        </w:rPr>
        <w:t xml:space="preserve"> </w:t>
      </w:r>
      <w:hyperlink r:id="rId66" w:tooltip="Электронная платёжная система" w:history="1">
        <w:proofErr w:type="spellStart"/>
        <w:r w:rsidRPr="00277004">
          <w:rPr>
            <w:rFonts w:ascii="Times New Roman" w:eastAsia="Times New Roman" w:hAnsi="Times New Roman" w:cs="Times New Roman"/>
            <w:sz w:val="28"/>
            <w:szCs w:val="28"/>
            <w:shd w:val="clear" w:color="auto" w:fill="FFFFFF"/>
            <w:lang w:val="uk-UA" w:eastAsia="ru-RU"/>
          </w:rPr>
          <w:t>электронная</w:t>
        </w:r>
        <w:proofErr w:type="spellEnd"/>
        <w:r w:rsidRPr="00277004">
          <w:rPr>
            <w:rFonts w:ascii="Times New Roman" w:eastAsia="Times New Roman" w:hAnsi="Times New Roman" w:cs="Times New Roman"/>
            <w:sz w:val="28"/>
            <w:szCs w:val="28"/>
            <w:shd w:val="clear" w:color="auto" w:fill="FFFFFF"/>
            <w:lang w:val="uk-UA" w:eastAsia="ru-RU"/>
          </w:rPr>
          <w:t xml:space="preserve"> </w:t>
        </w:r>
        <w:proofErr w:type="spellStart"/>
        <w:r w:rsidRPr="00277004">
          <w:rPr>
            <w:rFonts w:ascii="Times New Roman" w:eastAsia="Times New Roman" w:hAnsi="Times New Roman" w:cs="Times New Roman"/>
            <w:sz w:val="28"/>
            <w:szCs w:val="28"/>
            <w:shd w:val="clear" w:color="auto" w:fill="FFFFFF"/>
            <w:lang w:val="uk-UA" w:eastAsia="ru-RU"/>
          </w:rPr>
          <w:t>платёжная</w:t>
        </w:r>
        <w:proofErr w:type="spellEnd"/>
        <w:r w:rsidRPr="00277004">
          <w:rPr>
            <w:rFonts w:ascii="Times New Roman" w:eastAsia="Times New Roman" w:hAnsi="Times New Roman" w:cs="Times New Roman"/>
            <w:sz w:val="28"/>
            <w:szCs w:val="28"/>
            <w:shd w:val="clear" w:color="auto" w:fill="FFFFFF"/>
            <w:lang w:val="uk-UA" w:eastAsia="ru-RU"/>
          </w:rPr>
          <w:t xml:space="preserve"> система</w:t>
        </w:r>
      </w:hyperlink>
      <w:r w:rsidRPr="00277004">
        <w:rPr>
          <w:rFonts w:ascii="Times New Roman" w:eastAsia="Times New Roman" w:hAnsi="Times New Roman" w:cs="Times New Roman"/>
          <w:sz w:val="28"/>
          <w:szCs w:val="28"/>
          <w:lang w:eastAsia="ru-RU"/>
        </w:rPr>
        <w:t xml:space="preserve"> </w:t>
      </w:r>
      <w:r w:rsidRPr="00277004">
        <w:rPr>
          <w:rFonts w:ascii="Times New Roman" w:eastAsia="Times New Roman" w:hAnsi="Times New Roman" w:cs="Times New Roman"/>
          <w:sz w:val="28"/>
          <w:szCs w:val="28"/>
          <w:lang w:val="en-US" w:eastAsia="ru-RU"/>
        </w:rPr>
        <w:t>PayPal</w:t>
      </w:r>
      <w:r w:rsidRPr="00277004">
        <w:rPr>
          <w:rFonts w:ascii="Times New Roman" w:eastAsia="Times New Roman" w:hAnsi="Times New Roman" w:cs="Times New Roman"/>
          <w:sz w:val="28"/>
          <w:szCs w:val="28"/>
          <w:lang w:eastAsia="ru-RU"/>
        </w:rPr>
        <w:t>.</w:t>
      </w:r>
    </w:p>
    <w:p w14:paraId="2FD8D4E3" w14:textId="6C6DCC78" w:rsidR="00277004" w:rsidRPr="00277004" w:rsidRDefault="00277004" w:rsidP="00584901">
      <w:pPr>
        <w:spacing w:after="0" w:line="360" w:lineRule="auto"/>
        <w:ind w:right="425" w:firstLine="709"/>
        <w:jc w:val="both"/>
        <w:rPr>
          <w:rFonts w:ascii="Times New Roman" w:eastAsia="Times New Roman" w:hAnsi="Times New Roman" w:cs="Times New Roman"/>
          <w:sz w:val="28"/>
          <w:szCs w:val="20"/>
          <w:lang w:eastAsia="ru-RU"/>
        </w:rPr>
      </w:pPr>
      <w:r w:rsidRPr="00277004">
        <w:rPr>
          <w:rFonts w:ascii="Times New Roman" w:eastAsia="Times New Roman" w:hAnsi="Times New Roman" w:cs="Times New Roman"/>
          <w:sz w:val="28"/>
          <w:szCs w:val="28"/>
          <w:lang w:eastAsia="ru-RU"/>
        </w:rPr>
        <w:t xml:space="preserve">Основными преимуществами интернет-магазина перед </w:t>
      </w:r>
      <w:r w:rsidR="00584901">
        <w:rPr>
          <w:rFonts w:ascii="Times New Roman" w:eastAsia="Times New Roman" w:hAnsi="Times New Roman" w:cs="Times New Roman"/>
          <w:sz w:val="28"/>
          <w:szCs w:val="28"/>
          <w:lang w:eastAsia="ru-RU"/>
        </w:rPr>
        <w:t>магазинами традиционной торговли являются</w:t>
      </w:r>
      <w:r w:rsidRPr="00277004">
        <w:rPr>
          <w:rFonts w:ascii="Times New Roman" w:eastAsia="Times New Roman" w:hAnsi="Times New Roman" w:cs="Times New Roman"/>
          <w:sz w:val="28"/>
          <w:szCs w:val="28"/>
          <w:lang w:eastAsia="ru-RU"/>
        </w:rPr>
        <w:t>:</w:t>
      </w:r>
    </w:p>
    <w:p w14:paraId="2C6BCDDA" w14:textId="588A0CA8" w:rsidR="00277004" w:rsidRPr="00584901" w:rsidRDefault="00277004" w:rsidP="00584901">
      <w:pPr>
        <w:pStyle w:val="a8"/>
        <w:numPr>
          <w:ilvl w:val="0"/>
          <w:numId w:val="2"/>
        </w:numPr>
        <w:spacing w:after="0" w:line="360" w:lineRule="auto"/>
        <w:ind w:right="424"/>
        <w:jc w:val="both"/>
        <w:rPr>
          <w:rFonts w:ascii="Times New Roman" w:eastAsia="Times New Roman" w:hAnsi="Times New Roman" w:cs="Times New Roman"/>
          <w:sz w:val="28"/>
          <w:szCs w:val="20"/>
          <w:lang w:eastAsia="ru-RU"/>
        </w:rPr>
      </w:pPr>
      <w:r w:rsidRPr="00584901">
        <w:rPr>
          <w:rFonts w:ascii="Times New Roman" w:eastAsia="Times New Roman" w:hAnsi="Times New Roman" w:cs="Times New Roman"/>
          <w:sz w:val="28"/>
          <w:szCs w:val="20"/>
          <w:lang w:eastAsia="ru-RU"/>
        </w:rPr>
        <w:t>Стоимость аренды. Аренда виртуального приватного сервера намного дешевле, чем аренда помещения под магазин</w:t>
      </w:r>
      <w:r w:rsidR="00584901">
        <w:rPr>
          <w:rFonts w:ascii="Times New Roman" w:eastAsia="Times New Roman" w:hAnsi="Times New Roman" w:cs="Times New Roman"/>
          <w:sz w:val="28"/>
          <w:szCs w:val="20"/>
          <w:lang w:eastAsia="ru-RU"/>
        </w:rPr>
        <w:t xml:space="preserve"> традиционной торговли</w:t>
      </w:r>
      <w:r w:rsidRPr="00584901">
        <w:rPr>
          <w:rFonts w:ascii="Times New Roman" w:eastAsia="Times New Roman" w:hAnsi="Times New Roman" w:cs="Times New Roman"/>
          <w:sz w:val="28"/>
          <w:szCs w:val="20"/>
          <w:lang w:eastAsia="ru-RU"/>
        </w:rPr>
        <w:t>;</w:t>
      </w:r>
    </w:p>
    <w:p w14:paraId="3EC4EAD1" w14:textId="297B8AAF" w:rsidR="00277004" w:rsidRPr="00584901" w:rsidRDefault="00277004" w:rsidP="00584901">
      <w:pPr>
        <w:pStyle w:val="a8"/>
        <w:numPr>
          <w:ilvl w:val="0"/>
          <w:numId w:val="2"/>
        </w:numPr>
        <w:spacing w:after="0" w:line="360" w:lineRule="auto"/>
        <w:ind w:right="424"/>
        <w:jc w:val="both"/>
        <w:rPr>
          <w:rFonts w:ascii="Times New Roman" w:eastAsia="Times New Roman" w:hAnsi="Times New Roman" w:cs="Times New Roman"/>
          <w:sz w:val="28"/>
          <w:szCs w:val="20"/>
          <w:lang w:eastAsia="ru-RU"/>
        </w:rPr>
      </w:pPr>
      <w:r w:rsidRPr="00584901">
        <w:rPr>
          <w:rFonts w:ascii="Times New Roman" w:eastAsia="Times New Roman" w:hAnsi="Times New Roman" w:cs="Times New Roman"/>
          <w:sz w:val="28"/>
          <w:szCs w:val="20"/>
          <w:lang w:eastAsia="ru-RU"/>
        </w:rPr>
        <w:t>Охват аудитории. Заключается в том, что нет ограничений в виде</w:t>
      </w:r>
      <w:r w:rsidR="00584901">
        <w:rPr>
          <w:rFonts w:ascii="Times New Roman" w:eastAsia="Times New Roman" w:hAnsi="Times New Roman" w:cs="Times New Roman"/>
          <w:sz w:val="28"/>
          <w:szCs w:val="20"/>
          <w:lang w:eastAsia="ru-RU"/>
        </w:rPr>
        <w:t xml:space="preserve"> размещения магазина на конкретной</w:t>
      </w:r>
      <w:r w:rsidRPr="00584901">
        <w:rPr>
          <w:rFonts w:ascii="Times New Roman" w:eastAsia="Times New Roman" w:hAnsi="Times New Roman" w:cs="Times New Roman"/>
          <w:sz w:val="28"/>
          <w:szCs w:val="20"/>
          <w:lang w:eastAsia="ru-RU"/>
        </w:rPr>
        <w:t xml:space="preserve"> улиц</w:t>
      </w:r>
      <w:r w:rsidR="00584901">
        <w:rPr>
          <w:rFonts w:ascii="Times New Roman" w:eastAsia="Times New Roman" w:hAnsi="Times New Roman" w:cs="Times New Roman"/>
          <w:sz w:val="28"/>
          <w:szCs w:val="20"/>
          <w:lang w:eastAsia="ru-RU"/>
        </w:rPr>
        <w:t>е</w:t>
      </w:r>
      <w:r w:rsidRPr="00584901">
        <w:rPr>
          <w:rFonts w:ascii="Times New Roman" w:eastAsia="Times New Roman" w:hAnsi="Times New Roman" w:cs="Times New Roman"/>
          <w:sz w:val="28"/>
          <w:szCs w:val="20"/>
          <w:lang w:eastAsia="ru-RU"/>
        </w:rPr>
        <w:t xml:space="preserve">, </w:t>
      </w:r>
      <w:r w:rsidR="00584901">
        <w:rPr>
          <w:rFonts w:ascii="Times New Roman" w:eastAsia="Times New Roman" w:hAnsi="Times New Roman" w:cs="Times New Roman"/>
          <w:sz w:val="28"/>
          <w:szCs w:val="20"/>
          <w:lang w:eastAsia="ru-RU"/>
        </w:rPr>
        <w:t>в конкретном районе</w:t>
      </w:r>
      <w:r w:rsidRPr="00584901">
        <w:rPr>
          <w:rFonts w:ascii="Times New Roman" w:eastAsia="Times New Roman" w:hAnsi="Times New Roman" w:cs="Times New Roman"/>
          <w:sz w:val="28"/>
          <w:szCs w:val="20"/>
          <w:lang w:eastAsia="ru-RU"/>
        </w:rPr>
        <w:t xml:space="preserve"> или город</w:t>
      </w:r>
      <w:r w:rsidR="00584901">
        <w:rPr>
          <w:rFonts w:ascii="Times New Roman" w:eastAsia="Times New Roman" w:hAnsi="Times New Roman" w:cs="Times New Roman"/>
          <w:sz w:val="28"/>
          <w:szCs w:val="20"/>
          <w:lang w:eastAsia="ru-RU"/>
        </w:rPr>
        <w:t>е. Потенциальный покупатель (клиент) имеет возможность приобрести все необходимое из любой точки мира, имея только подключение к интернету</w:t>
      </w:r>
      <w:r w:rsidRPr="00584901">
        <w:rPr>
          <w:rFonts w:ascii="Times New Roman" w:eastAsia="Times New Roman" w:hAnsi="Times New Roman" w:cs="Times New Roman"/>
          <w:sz w:val="28"/>
          <w:szCs w:val="20"/>
          <w:lang w:eastAsia="ru-RU"/>
        </w:rPr>
        <w:t>;</w:t>
      </w:r>
    </w:p>
    <w:p w14:paraId="2371221E" w14:textId="77777777" w:rsidR="00277004" w:rsidRPr="00584901" w:rsidRDefault="00277004" w:rsidP="00584901">
      <w:pPr>
        <w:pStyle w:val="a8"/>
        <w:numPr>
          <w:ilvl w:val="0"/>
          <w:numId w:val="2"/>
        </w:numPr>
        <w:spacing w:after="0" w:line="360" w:lineRule="auto"/>
        <w:ind w:right="424"/>
        <w:jc w:val="both"/>
        <w:rPr>
          <w:rFonts w:ascii="Times New Roman" w:eastAsia="Times New Roman" w:hAnsi="Times New Roman" w:cs="Times New Roman"/>
          <w:sz w:val="28"/>
          <w:szCs w:val="20"/>
          <w:lang w:eastAsia="ru-RU"/>
        </w:rPr>
      </w:pPr>
      <w:r w:rsidRPr="00584901">
        <w:rPr>
          <w:rFonts w:ascii="Times New Roman" w:eastAsia="Times New Roman" w:hAnsi="Times New Roman" w:cs="Times New Roman"/>
          <w:sz w:val="28"/>
          <w:szCs w:val="20"/>
          <w:lang w:eastAsia="ru-RU"/>
        </w:rPr>
        <w:t>Постоянная доступность. Интернет-магазин работает 24 часа в сутки и 7 дней в неделю;</w:t>
      </w:r>
    </w:p>
    <w:p w14:paraId="46368DF3" w14:textId="77777777" w:rsidR="00277004" w:rsidRPr="00584901" w:rsidRDefault="00277004" w:rsidP="00584901">
      <w:pPr>
        <w:pStyle w:val="a8"/>
        <w:numPr>
          <w:ilvl w:val="0"/>
          <w:numId w:val="2"/>
        </w:numPr>
        <w:spacing w:after="0" w:line="360" w:lineRule="auto"/>
        <w:ind w:right="424"/>
        <w:jc w:val="both"/>
        <w:rPr>
          <w:rFonts w:ascii="Times New Roman" w:eastAsia="Times New Roman" w:hAnsi="Times New Roman" w:cs="Times New Roman"/>
          <w:sz w:val="28"/>
          <w:szCs w:val="28"/>
          <w:lang w:eastAsia="ru-RU"/>
        </w:rPr>
      </w:pPr>
      <w:r w:rsidRPr="00584901">
        <w:rPr>
          <w:rFonts w:ascii="Times New Roman" w:eastAsia="Times New Roman" w:hAnsi="Times New Roman" w:cs="Times New Roman"/>
          <w:sz w:val="28"/>
          <w:szCs w:val="20"/>
          <w:lang w:eastAsia="ru-RU"/>
        </w:rPr>
        <w:t>Широкий ассортимент товаров. Для увеличения ассортимента не нужно арендовать склады или дополнительные помещения;</w:t>
      </w:r>
    </w:p>
    <w:p w14:paraId="35F06DD5" w14:textId="188CF96D" w:rsidR="00277004" w:rsidRPr="00584901" w:rsidRDefault="00277004" w:rsidP="00584901">
      <w:pPr>
        <w:pStyle w:val="a8"/>
        <w:numPr>
          <w:ilvl w:val="0"/>
          <w:numId w:val="2"/>
        </w:numPr>
        <w:spacing w:after="0" w:line="360" w:lineRule="auto"/>
        <w:ind w:right="424"/>
        <w:jc w:val="both"/>
        <w:rPr>
          <w:rFonts w:ascii="Times New Roman" w:eastAsia="Times New Roman" w:hAnsi="Times New Roman" w:cs="Times New Roman"/>
          <w:sz w:val="28"/>
          <w:szCs w:val="28"/>
          <w:lang w:eastAsia="ru-RU"/>
        </w:rPr>
      </w:pPr>
      <w:r w:rsidRPr="00584901">
        <w:rPr>
          <w:rFonts w:ascii="Times New Roman" w:eastAsia="Times New Roman" w:hAnsi="Times New Roman" w:cs="Times New Roman"/>
          <w:sz w:val="28"/>
          <w:szCs w:val="20"/>
          <w:lang w:eastAsia="ru-RU"/>
        </w:rPr>
        <w:t>Автоматизация. Большая часть работы интернет-магазина автоматизирована</w:t>
      </w:r>
      <w:r w:rsidR="00584901">
        <w:rPr>
          <w:rFonts w:ascii="Times New Roman" w:eastAsia="Times New Roman" w:hAnsi="Times New Roman" w:cs="Times New Roman"/>
          <w:sz w:val="28"/>
          <w:szCs w:val="20"/>
          <w:lang w:eastAsia="ru-RU"/>
        </w:rPr>
        <w:t>, что позволяет владельцам сэкономить на найме новых работников</w:t>
      </w:r>
      <w:r w:rsidRPr="00584901">
        <w:rPr>
          <w:rFonts w:ascii="Times New Roman" w:eastAsia="Times New Roman" w:hAnsi="Times New Roman" w:cs="Times New Roman"/>
          <w:sz w:val="28"/>
          <w:szCs w:val="20"/>
          <w:lang w:eastAsia="ru-RU"/>
        </w:rPr>
        <w:t>.</w:t>
      </w:r>
    </w:p>
    <w:p w14:paraId="2C8933D3" w14:textId="30BD6B44" w:rsidR="00584901" w:rsidRDefault="00277004" w:rsidP="00584901">
      <w:pPr>
        <w:spacing w:after="0" w:line="360" w:lineRule="auto"/>
        <w:ind w:right="425" w:firstLine="709"/>
        <w:jc w:val="both"/>
        <w:rPr>
          <w:rFonts w:ascii="Times New Roman" w:eastAsia="Times New Roman" w:hAnsi="Times New Roman" w:cs="Times New Roman"/>
          <w:sz w:val="28"/>
          <w:szCs w:val="28"/>
          <w:lang w:eastAsia="ru-RU"/>
        </w:rPr>
      </w:pPr>
      <w:r w:rsidRPr="00277004">
        <w:rPr>
          <w:rFonts w:ascii="Times New Roman" w:eastAsia="Times New Roman" w:hAnsi="Times New Roman" w:cs="Times New Roman"/>
          <w:sz w:val="28"/>
          <w:szCs w:val="28"/>
          <w:lang w:eastAsia="ru-RU"/>
        </w:rPr>
        <w:t>Краткая характеристика области применения: областью применения данного веб-приложения выступает интернет торговля.</w:t>
      </w:r>
    </w:p>
    <w:p w14:paraId="6DC8D010" w14:textId="77777777" w:rsidR="00584901" w:rsidRDefault="0058490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D05DB24" w14:textId="77777777" w:rsidR="008D1CB0" w:rsidRDefault="00584901" w:rsidP="008D1CB0">
      <w:pPr>
        <w:spacing w:after="0" w:line="480" w:lineRule="auto"/>
        <w:ind w:right="424"/>
        <w:jc w:val="center"/>
        <w:rPr>
          <w:rFonts w:ascii="Times New Roman" w:eastAsia="Times New Roman" w:hAnsi="Times New Roman" w:cs="Times New Roman"/>
          <w:sz w:val="28"/>
          <w:szCs w:val="28"/>
          <w:lang w:eastAsia="ru-RU"/>
        </w:rPr>
      </w:pPr>
      <w:r w:rsidRPr="00584901">
        <w:rPr>
          <w:rFonts w:ascii="Times New Roman" w:eastAsia="Times New Roman" w:hAnsi="Times New Roman" w:cs="Times New Roman"/>
          <w:sz w:val="28"/>
          <w:szCs w:val="28"/>
          <w:lang w:eastAsia="ru-RU"/>
        </w:rPr>
        <w:lastRenderedPageBreak/>
        <w:t>1 ОСНОВАНИЯ ДЛЯ РАЗРАБОТКИ</w:t>
      </w:r>
    </w:p>
    <w:p w14:paraId="77C3F6B5" w14:textId="39883572" w:rsidR="008D1CB0" w:rsidRDefault="00584901" w:rsidP="008D1CB0">
      <w:pPr>
        <w:spacing w:after="0" w:line="360" w:lineRule="auto"/>
        <w:ind w:right="424" w:firstLine="708"/>
        <w:jc w:val="both"/>
        <w:rPr>
          <w:rFonts w:ascii="Times New Roman" w:eastAsia="Times New Roman" w:hAnsi="Times New Roman" w:cs="Times New Roman"/>
          <w:sz w:val="28"/>
          <w:szCs w:val="28"/>
          <w:lang w:eastAsia="ru-RU"/>
        </w:rPr>
      </w:pPr>
      <w:r w:rsidRPr="00584901">
        <w:rPr>
          <w:rFonts w:ascii="Times New Roman" w:eastAsia="Times New Roman" w:hAnsi="Times New Roman" w:cs="Times New Roman"/>
          <w:sz w:val="28"/>
          <w:szCs w:val="28"/>
          <w:lang w:eastAsia="ru-RU"/>
        </w:rPr>
        <w:t xml:space="preserve">Основанием для проведения разработки является приказ колледжа </w:t>
      </w:r>
      <w:r w:rsidR="00DE4A42">
        <w:rPr>
          <w:rFonts w:ascii="Times New Roman" w:eastAsia="Times New Roman" w:hAnsi="Times New Roman" w:cs="Times New Roman"/>
          <w:sz w:val="28"/>
          <w:szCs w:val="28"/>
          <w:lang w:eastAsia="ru-RU"/>
        </w:rPr>
        <w:t xml:space="preserve">на дипломное проектирование </w:t>
      </w:r>
      <w:r w:rsidR="00DE4A42" w:rsidRPr="00DE4A42">
        <w:rPr>
          <w:rFonts w:ascii="Times New Roman" w:eastAsia="Times New Roman" w:hAnsi="Times New Roman" w:cs="Times New Roman"/>
          <w:sz w:val="28"/>
          <w:szCs w:val="28"/>
          <w:lang w:eastAsia="ru-RU"/>
        </w:rPr>
        <w:t>№Уч</w:t>
      </w:r>
      <w:r w:rsidR="00DE4A42">
        <w:rPr>
          <w:rFonts w:ascii="Times New Roman" w:eastAsia="Times New Roman" w:hAnsi="Times New Roman" w:cs="Times New Roman"/>
          <w:sz w:val="28"/>
          <w:szCs w:val="28"/>
          <w:lang w:eastAsia="ru-RU"/>
        </w:rPr>
        <w:t>-</w:t>
      </w:r>
      <w:r w:rsidR="00DE4A42" w:rsidRPr="00DE4A42">
        <w:rPr>
          <w:rFonts w:ascii="Times New Roman" w:eastAsia="Times New Roman" w:hAnsi="Times New Roman" w:cs="Times New Roman"/>
          <w:sz w:val="28"/>
          <w:szCs w:val="28"/>
          <w:lang w:eastAsia="ru-RU"/>
        </w:rPr>
        <w:t>041/2 от 27.03.2020</w:t>
      </w:r>
      <w:r w:rsidRPr="00584901">
        <w:rPr>
          <w:rFonts w:ascii="Times New Roman" w:eastAsia="Times New Roman" w:hAnsi="Times New Roman" w:cs="Times New Roman"/>
          <w:sz w:val="28"/>
          <w:szCs w:val="28"/>
          <w:lang w:eastAsia="ru-RU"/>
        </w:rPr>
        <w:t>.</w:t>
      </w:r>
    </w:p>
    <w:p w14:paraId="511C410B" w14:textId="33DC64A2" w:rsidR="00584901" w:rsidRDefault="00584901" w:rsidP="008D1CB0">
      <w:pPr>
        <w:spacing w:after="0" w:line="360" w:lineRule="auto"/>
        <w:ind w:right="424" w:firstLine="708"/>
        <w:jc w:val="both"/>
        <w:rPr>
          <w:rFonts w:ascii="Times New Roman" w:eastAsia="Times New Roman" w:hAnsi="Times New Roman" w:cs="Times New Roman"/>
          <w:sz w:val="28"/>
          <w:szCs w:val="28"/>
          <w:lang w:eastAsia="ru-RU"/>
        </w:rPr>
      </w:pPr>
      <w:r w:rsidRPr="00584901">
        <w:rPr>
          <w:rFonts w:ascii="Times New Roman" w:eastAsia="Times New Roman" w:hAnsi="Times New Roman" w:cs="Times New Roman"/>
          <w:sz w:val="28"/>
          <w:szCs w:val="28"/>
          <w:lang w:eastAsia="ru-RU"/>
        </w:rPr>
        <w:t>Наименование темы разработки – веб-приложение</w:t>
      </w:r>
      <w:r>
        <w:rPr>
          <w:rFonts w:ascii="Times New Roman" w:eastAsia="Times New Roman" w:hAnsi="Times New Roman" w:cs="Times New Roman"/>
          <w:sz w:val="28"/>
          <w:szCs w:val="28"/>
          <w:lang w:eastAsia="ru-RU"/>
        </w:rPr>
        <w:t xml:space="preserve"> «Интернет-магазин»</w:t>
      </w:r>
      <w:r w:rsidRPr="00584901">
        <w:rPr>
          <w:rFonts w:ascii="Times New Roman" w:eastAsia="Times New Roman" w:hAnsi="Times New Roman" w:cs="Times New Roman"/>
          <w:sz w:val="28"/>
          <w:szCs w:val="28"/>
          <w:lang w:eastAsia="ru-RU"/>
        </w:rPr>
        <w:t>.</w:t>
      </w:r>
    </w:p>
    <w:p w14:paraId="00C76411" w14:textId="77777777" w:rsidR="008D1CB0" w:rsidRPr="008D1CB0" w:rsidRDefault="008D1CB0" w:rsidP="008D1CB0">
      <w:pPr>
        <w:spacing w:before="240" w:after="0" w:line="480" w:lineRule="auto"/>
        <w:ind w:right="424"/>
        <w:jc w:val="center"/>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2 НАЗНАЧЕНИЕ РАЗРАБОТКИ</w:t>
      </w:r>
    </w:p>
    <w:p w14:paraId="7C569EBD" w14:textId="573E421D" w:rsidR="008D1CB0" w:rsidRPr="008D1CB0" w:rsidRDefault="008D1CB0" w:rsidP="008D1CB0">
      <w:pPr>
        <w:spacing w:after="0" w:line="360" w:lineRule="auto"/>
        <w:ind w:right="424" w:firstLine="708"/>
        <w:jc w:val="both"/>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 xml:space="preserve">Функциональным назначением веб-приложения является информационное обслуживание </w:t>
      </w:r>
      <w:r>
        <w:rPr>
          <w:rFonts w:ascii="Times New Roman" w:eastAsia="Times New Roman" w:hAnsi="Times New Roman" w:cs="Times New Roman"/>
          <w:sz w:val="28"/>
          <w:szCs w:val="28"/>
          <w:lang w:eastAsia="ru-RU"/>
        </w:rPr>
        <w:t>потенциального покупателя (клиента)</w:t>
      </w:r>
      <w:r w:rsidRPr="008D1CB0">
        <w:rPr>
          <w:rFonts w:ascii="Times New Roman" w:eastAsia="Times New Roman" w:hAnsi="Times New Roman" w:cs="Times New Roman"/>
          <w:sz w:val="28"/>
          <w:szCs w:val="28"/>
          <w:lang w:eastAsia="ru-RU"/>
        </w:rPr>
        <w:t xml:space="preserve">, обработка заказов, проведение платежей с помощью электронной платежной системы </w:t>
      </w:r>
      <w:r w:rsidRPr="008D1CB0">
        <w:rPr>
          <w:rFonts w:ascii="Times New Roman" w:eastAsia="Times New Roman" w:hAnsi="Times New Roman" w:cs="Times New Roman"/>
          <w:sz w:val="28"/>
          <w:szCs w:val="28"/>
          <w:lang w:val="en-US" w:eastAsia="ru-RU"/>
        </w:rPr>
        <w:t>PayPal</w:t>
      </w:r>
      <w:r w:rsidRPr="008D1CB0">
        <w:rPr>
          <w:rFonts w:ascii="Times New Roman" w:eastAsia="Times New Roman" w:hAnsi="Times New Roman" w:cs="Times New Roman"/>
          <w:sz w:val="28"/>
          <w:szCs w:val="28"/>
          <w:lang w:eastAsia="ru-RU"/>
        </w:rPr>
        <w:t>.</w:t>
      </w:r>
    </w:p>
    <w:p w14:paraId="0D0D0F0E" w14:textId="77777777" w:rsidR="008D1CB0" w:rsidRPr="008D1CB0" w:rsidRDefault="008D1CB0" w:rsidP="008D1CB0">
      <w:pPr>
        <w:spacing w:before="240" w:after="0" w:line="480" w:lineRule="auto"/>
        <w:ind w:right="424"/>
        <w:jc w:val="center"/>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3 ТРЕБОВАНИЯ К ПРОГРАММНОМУ ПРОДУКТУ</w:t>
      </w:r>
    </w:p>
    <w:p w14:paraId="49074C60" w14:textId="77777777" w:rsidR="008D1CB0" w:rsidRPr="008D1CB0" w:rsidRDefault="008D1CB0" w:rsidP="008D1CB0">
      <w:pPr>
        <w:spacing w:after="0" w:line="480" w:lineRule="auto"/>
        <w:ind w:right="424"/>
        <w:jc w:val="center"/>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3.1 Требования к функциональным характеристикам</w:t>
      </w:r>
    </w:p>
    <w:p w14:paraId="3809D2DF" w14:textId="2B9DB11F" w:rsidR="008D1CB0" w:rsidRPr="008D1CB0" w:rsidRDefault="008D1CB0" w:rsidP="008D1CB0">
      <w:pPr>
        <w:spacing w:after="0" w:line="360" w:lineRule="auto"/>
        <w:ind w:right="424" w:firstLine="708"/>
        <w:jc w:val="both"/>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 xml:space="preserve">Программный продукт должен обеспечивать возможность выполнения функций, описанных в таблице </w:t>
      </w:r>
      <w:r w:rsidR="006E501B">
        <w:rPr>
          <w:rFonts w:ascii="Times New Roman" w:eastAsia="Times New Roman" w:hAnsi="Times New Roman" w:cs="Times New Roman"/>
          <w:sz w:val="28"/>
          <w:szCs w:val="28"/>
          <w:lang w:eastAsia="ru-RU"/>
        </w:rPr>
        <w:t>А.</w:t>
      </w:r>
      <w:r w:rsidRPr="008D1CB0">
        <w:rPr>
          <w:rFonts w:ascii="Times New Roman" w:eastAsia="Times New Roman" w:hAnsi="Times New Roman" w:cs="Times New Roman"/>
          <w:sz w:val="28"/>
          <w:szCs w:val="28"/>
          <w:lang w:eastAsia="ru-RU"/>
        </w:rPr>
        <w:t>1.</w:t>
      </w:r>
    </w:p>
    <w:p w14:paraId="1C7ADEAE" w14:textId="4C006F9C" w:rsidR="00277004" w:rsidRPr="00277004" w:rsidRDefault="008D1CB0" w:rsidP="00805F9B">
      <w:pPr>
        <w:spacing w:before="240" w:after="0" w:line="360" w:lineRule="auto"/>
        <w:ind w:right="424" w:firstLine="708"/>
        <w:jc w:val="both"/>
        <w:rPr>
          <w:rFonts w:ascii="Times New Roman" w:eastAsia="Times New Roman" w:hAnsi="Times New Roman" w:cs="Times New Roman"/>
          <w:sz w:val="28"/>
          <w:szCs w:val="28"/>
          <w:lang w:eastAsia="ru-RU"/>
        </w:rPr>
      </w:pPr>
      <w:r w:rsidRPr="008D1CB0">
        <w:rPr>
          <w:rFonts w:ascii="Times New Roman" w:eastAsia="Times New Roman" w:hAnsi="Times New Roman" w:cs="Times New Roman"/>
          <w:sz w:val="28"/>
          <w:szCs w:val="28"/>
          <w:lang w:eastAsia="ru-RU"/>
        </w:rPr>
        <w:t xml:space="preserve">Таблица </w:t>
      </w:r>
      <w:r w:rsidR="006E501B">
        <w:rPr>
          <w:rFonts w:ascii="Times New Roman" w:eastAsia="Times New Roman" w:hAnsi="Times New Roman" w:cs="Times New Roman"/>
          <w:sz w:val="28"/>
          <w:szCs w:val="28"/>
          <w:lang w:eastAsia="ru-RU"/>
        </w:rPr>
        <w:t>А.</w:t>
      </w:r>
      <w:r w:rsidRPr="008D1CB0">
        <w:rPr>
          <w:rFonts w:ascii="Times New Roman" w:eastAsia="Times New Roman" w:hAnsi="Times New Roman" w:cs="Times New Roman"/>
          <w:sz w:val="28"/>
          <w:szCs w:val="28"/>
          <w:lang w:eastAsia="ru-RU"/>
        </w:rPr>
        <w:t xml:space="preserve">1 – </w:t>
      </w:r>
      <w:r w:rsidR="00805F9B">
        <w:rPr>
          <w:rFonts w:ascii="Times New Roman" w:eastAsia="Times New Roman" w:hAnsi="Times New Roman" w:cs="Times New Roman"/>
          <w:sz w:val="28"/>
          <w:szCs w:val="28"/>
          <w:lang w:eastAsia="ru-RU"/>
        </w:rPr>
        <w:t>Список ф</w:t>
      </w:r>
      <w:r w:rsidRPr="008D1CB0">
        <w:rPr>
          <w:rFonts w:ascii="Times New Roman" w:eastAsia="Times New Roman" w:hAnsi="Times New Roman" w:cs="Times New Roman"/>
          <w:sz w:val="28"/>
          <w:szCs w:val="28"/>
          <w:lang w:eastAsia="ru-RU"/>
        </w:rPr>
        <w:t>ункци</w:t>
      </w:r>
      <w:r w:rsidR="00805F9B">
        <w:rPr>
          <w:rFonts w:ascii="Times New Roman" w:eastAsia="Times New Roman" w:hAnsi="Times New Roman" w:cs="Times New Roman"/>
          <w:sz w:val="28"/>
          <w:szCs w:val="28"/>
          <w:lang w:eastAsia="ru-RU"/>
        </w:rPr>
        <w:t>й</w:t>
      </w:r>
      <w:r w:rsidRPr="008D1CB0">
        <w:rPr>
          <w:rFonts w:ascii="Times New Roman" w:eastAsia="Times New Roman" w:hAnsi="Times New Roman" w:cs="Times New Roman"/>
          <w:sz w:val="28"/>
          <w:szCs w:val="28"/>
          <w:lang w:eastAsia="ru-RU"/>
        </w:rPr>
        <w:t xml:space="preserve"> веб-приложения</w:t>
      </w:r>
    </w:p>
    <w:tbl>
      <w:tblPr>
        <w:tblStyle w:val="a9"/>
        <w:tblW w:w="0" w:type="auto"/>
        <w:tblInd w:w="-5" w:type="dxa"/>
        <w:tblLayout w:type="fixed"/>
        <w:tblLook w:val="04A0" w:firstRow="1" w:lastRow="0" w:firstColumn="1" w:lastColumn="0" w:noHBand="0" w:noVBand="1"/>
      </w:tblPr>
      <w:tblGrid>
        <w:gridCol w:w="851"/>
        <w:gridCol w:w="8363"/>
      </w:tblGrid>
      <w:tr w:rsidR="0035743C" w:rsidRPr="008D1CB0" w14:paraId="25F605A1" w14:textId="77777777" w:rsidTr="004E6FCB">
        <w:trPr>
          <w:trHeight w:val="327"/>
        </w:trPr>
        <w:tc>
          <w:tcPr>
            <w:tcW w:w="851" w:type="dxa"/>
          </w:tcPr>
          <w:p w14:paraId="3BBE5157" w14:textId="77777777" w:rsidR="0035743C" w:rsidRPr="008D1CB0" w:rsidRDefault="0035743C" w:rsidP="0035743C">
            <w:pPr>
              <w:spacing w:line="276" w:lineRule="auto"/>
              <w:ind w:right="424"/>
              <w:jc w:val="center"/>
              <w:rPr>
                <w:sz w:val="28"/>
                <w:szCs w:val="28"/>
              </w:rPr>
            </w:pPr>
            <w:r w:rsidRPr="008D1CB0">
              <w:rPr>
                <w:sz w:val="28"/>
                <w:szCs w:val="28"/>
              </w:rPr>
              <w:t>№</w:t>
            </w:r>
          </w:p>
        </w:tc>
        <w:tc>
          <w:tcPr>
            <w:tcW w:w="8363" w:type="dxa"/>
          </w:tcPr>
          <w:p w14:paraId="0F435A90" w14:textId="77777777" w:rsidR="0035743C" w:rsidRPr="008D1CB0" w:rsidRDefault="0035743C" w:rsidP="00E654B4">
            <w:pPr>
              <w:spacing w:line="276" w:lineRule="auto"/>
              <w:ind w:right="424"/>
              <w:jc w:val="center"/>
              <w:rPr>
                <w:sz w:val="28"/>
                <w:szCs w:val="28"/>
              </w:rPr>
            </w:pPr>
            <w:r w:rsidRPr="008D1CB0">
              <w:rPr>
                <w:sz w:val="28"/>
                <w:szCs w:val="28"/>
              </w:rPr>
              <w:t>Наименование функции</w:t>
            </w:r>
          </w:p>
        </w:tc>
      </w:tr>
      <w:tr w:rsidR="0035743C" w:rsidRPr="008D1CB0" w14:paraId="21B86C96" w14:textId="77777777" w:rsidTr="004E6FCB">
        <w:trPr>
          <w:trHeight w:val="491"/>
        </w:trPr>
        <w:tc>
          <w:tcPr>
            <w:tcW w:w="851" w:type="dxa"/>
          </w:tcPr>
          <w:p w14:paraId="6A42B79E" w14:textId="77777777" w:rsidR="0035743C" w:rsidRPr="008D1CB0" w:rsidRDefault="0035743C" w:rsidP="00805F9B">
            <w:pPr>
              <w:spacing w:line="276" w:lineRule="auto"/>
              <w:ind w:right="424"/>
              <w:jc w:val="center"/>
              <w:rPr>
                <w:sz w:val="28"/>
                <w:szCs w:val="28"/>
              </w:rPr>
            </w:pPr>
            <w:r w:rsidRPr="008D1CB0">
              <w:rPr>
                <w:sz w:val="28"/>
                <w:szCs w:val="28"/>
              </w:rPr>
              <w:t>1</w:t>
            </w:r>
          </w:p>
        </w:tc>
        <w:tc>
          <w:tcPr>
            <w:tcW w:w="8363" w:type="dxa"/>
          </w:tcPr>
          <w:p w14:paraId="1C8B2934" w14:textId="77777777" w:rsidR="0035743C" w:rsidRPr="008D1CB0" w:rsidRDefault="0035743C" w:rsidP="00805F9B">
            <w:pPr>
              <w:spacing w:line="276" w:lineRule="auto"/>
              <w:ind w:right="424"/>
              <w:jc w:val="both"/>
              <w:rPr>
                <w:sz w:val="28"/>
                <w:szCs w:val="28"/>
              </w:rPr>
            </w:pPr>
            <w:r w:rsidRPr="008D1CB0">
              <w:rPr>
                <w:sz w:val="28"/>
                <w:szCs w:val="28"/>
              </w:rPr>
              <w:t>Просмотр категорий в каталоге товаров</w:t>
            </w:r>
          </w:p>
        </w:tc>
      </w:tr>
      <w:tr w:rsidR="0035743C" w:rsidRPr="008D1CB0" w14:paraId="708D2560" w14:textId="77777777" w:rsidTr="004E6FCB">
        <w:trPr>
          <w:trHeight w:val="491"/>
        </w:trPr>
        <w:tc>
          <w:tcPr>
            <w:tcW w:w="851" w:type="dxa"/>
          </w:tcPr>
          <w:p w14:paraId="3B2A6EEA" w14:textId="77777777" w:rsidR="0035743C" w:rsidRPr="008D1CB0" w:rsidRDefault="0035743C" w:rsidP="00805F9B">
            <w:pPr>
              <w:spacing w:line="276" w:lineRule="auto"/>
              <w:ind w:right="424"/>
              <w:jc w:val="center"/>
              <w:rPr>
                <w:sz w:val="28"/>
                <w:szCs w:val="28"/>
              </w:rPr>
            </w:pPr>
            <w:r w:rsidRPr="008D1CB0">
              <w:rPr>
                <w:sz w:val="28"/>
                <w:szCs w:val="28"/>
              </w:rPr>
              <w:t>2</w:t>
            </w:r>
          </w:p>
        </w:tc>
        <w:tc>
          <w:tcPr>
            <w:tcW w:w="8363" w:type="dxa"/>
          </w:tcPr>
          <w:p w14:paraId="65EDD83A" w14:textId="77777777" w:rsidR="0035743C" w:rsidRPr="008D1CB0" w:rsidRDefault="0035743C" w:rsidP="00805F9B">
            <w:pPr>
              <w:spacing w:line="276" w:lineRule="auto"/>
              <w:ind w:right="424"/>
              <w:jc w:val="both"/>
              <w:rPr>
                <w:sz w:val="28"/>
                <w:szCs w:val="28"/>
              </w:rPr>
            </w:pPr>
            <w:r w:rsidRPr="008D1CB0">
              <w:rPr>
                <w:sz w:val="28"/>
                <w:szCs w:val="28"/>
              </w:rPr>
              <w:t>Просмотр выбранного товара в определенной категории</w:t>
            </w:r>
          </w:p>
        </w:tc>
      </w:tr>
      <w:tr w:rsidR="0035743C" w:rsidRPr="008D1CB0" w14:paraId="72652F3D" w14:textId="77777777" w:rsidTr="004E6FCB">
        <w:trPr>
          <w:trHeight w:val="753"/>
        </w:trPr>
        <w:tc>
          <w:tcPr>
            <w:tcW w:w="851" w:type="dxa"/>
          </w:tcPr>
          <w:p w14:paraId="71DFBAD3" w14:textId="77777777" w:rsidR="0035743C" w:rsidRPr="008D1CB0" w:rsidRDefault="0035743C" w:rsidP="00805F9B">
            <w:pPr>
              <w:spacing w:line="276" w:lineRule="auto"/>
              <w:ind w:right="424"/>
              <w:jc w:val="center"/>
              <w:rPr>
                <w:sz w:val="28"/>
                <w:szCs w:val="28"/>
              </w:rPr>
            </w:pPr>
            <w:r w:rsidRPr="008D1CB0">
              <w:rPr>
                <w:sz w:val="28"/>
                <w:szCs w:val="28"/>
              </w:rPr>
              <w:t>3</w:t>
            </w:r>
          </w:p>
        </w:tc>
        <w:tc>
          <w:tcPr>
            <w:tcW w:w="8363" w:type="dxa"/>
            <w:vAlign w:val="center"/>
          </w:tcPr>
          <w:p w14:paraId="2F0F20AC" w14:textId="77777777" w:rsidR="0035743C" w:rsidRPr="008D1CB0" w:rsidRDefault="0035743C" w:rsidP="00805F9B">
            <w:pPr>
              <w:spacing w:line="276" w:lineRule="auto"/>
              <w:ind w:right="424"/>
              <w:jc w:val="both"/>
              <w:rPr>
                <w:sz w:val="28"/>
                <w:szCs w:val="28"/>
              </w:rPr>
            </w:pPr>
            <w:r w:rsidRPr="008D1CB0">
              <w:rPr>
                <w:sz w:val="28"/>
                <w:szCs w:val="28"/>
              </w:rPr>
              <w:t>Добавление, удаление и редактирование информации о категориях товара</w:t>
            </w:r>
          </w:p>
        </w:tc>
      </w:tr>
      <w:tr w:rsidR="0035743C" w:rsidRPr="008D1CB0" w14:paraId="24DFA6BC" w14:textId="77777777" w:rsidTr="004E6FCB">
        <w:trPr>
          <w:trHeight w:val="457"/>
        </w:trPr>
        <w:tc>
          <w:tcPr>
            <w:tcW w:w="851" w:type="dxa"/>
          </w:tcPr>
          <w:p w14:paraId="2ED21F50" w14:textId="77777777" w:rsidR="0035743C" w:rsidRPr="008D1CB0" w:rsidRDefault="0035743C" w:rsidP="00805F9B">
            <w:pPr>
              <w:spacing w:line="276" w:lineRule="auto"/>
              <w:ind w:right="424"/>
              <w:jc w:val="center"/>
              <w:rPr>
                <w:sz w:val="28"/>
                <w:szCs w:val="28"/>
              </w:rPr>
            </w:pPr>
            <w:r w:rsidRPr="008D1CB0">
              <w:rPr>
                <w:sz w:val="28"/>
                <w:szCs w:val="28"/>
              </w:rPr>
              <w:t>4</w:t>
            </w:r>
          </w:p>
        </w:tc>
        <w:tc>
          <w:tcPr>
            <w:tcW w:w="8363" w:type="dxa"/>
          </w:tcPr>
          <w:p w14:paraId="4E08061F" w14:textId="77777777" w:rsidR="0035743C" w:rsidRPr="008D1CB0" w:rsidRDefault="0035743C" w:rsidP="00805F9B">
            <w:pPr>
              <w:spacing w:line="276" w:lineRule="auto"/>
              <w:ind w:right="424"/>
              <w:jc w:val="both"/>
              <w:rPr>
                <w:sz w:val="28"/>
                <w:szCs w:val="28"/>
              </w:rPr>
            </w:pPr>
            <w:r w:rsidRPr="008D1CB0">
              <w:rPr>
                <w:sz w:val="28"/>
                <w:szCs w:val="28"/>
              </w:rPr>
              <w:t>Добавление, удаление и редактирование информации о товарах</w:t>
            </w:r>
          </w:p>
        </w:tc>
      </w:tr>
      <w:tr w:rsidR="0035743C" w:rsidRPr="008D1CB0" w14:paraId="19DF4BE0" w14:textId="77777777" w:rsidTr="004E6FCB">
        <w:trPr>
          <w:trHeight w:val="494"/>
        </w:trPr>
        <w:tc>
          <w:tcPr>
            <w:tcW w:w="851" w:type="dxa"/>
          </w:tcPr>
          <w:p w14:paraId="330C3B1C" w14:textId="77777777" w:rsidR="0035743C" w:rsidRPr="008D1CB0" w:rsidRDefault="0035743C" w:rsidP="00805F9B">
            <w:pPr>
              <w:spacing w:line="276" w:lineRule="auto"/>
              <w:ind w:right="424"/>
              <w:jc w:val="center"/>
              <w:rPr>
                <w:sz w:val="28"/>
                <w:szCs w:val="28"/>
              </w:rPr>
            </w:pPr>
            <w:r w:rsidRPr="008D1CB0">
              <w:rPr>
                <w:sz w:val="28"/>
                <w:szCs w:val="28"/>
              </w:rPr>
              <w:t>5</w:t>
            </w:r>
          </w:p>
        </w:tc>
        <w:tc>
          <w:tcPr>
            <w:tcW w:w="8363" w:type="dxa"/>
          </w:tcPr>
          <w:p w14:paraId="77447F94" w14:textId="77777777" w:rsidR="0035743C" w:rsidRPr="008D1CB0" w:rsidRDefault="0035743C" w:rsidP="00805F9B">
            <w:pPr>
              <w:spacing w:line="276" w:lineRule="auto"/>
              <w:ind w:right="424"/>
              <w:jc w:val="both"/>
              <w:rPr>
                <w:sz w:val="28"/>
                <w:szCs w:val="28"/>
              </w:rPr>
            </w:pPr>
            <w:r w:rsidRPr="008D1CB0">
              <w:rPr>
                <w:sz w:val="28"/>
                <w:szCs w:val="28"/>
              </w:rPr>
              <w:t>Добавление товара в корзину</w:t>
            </w:r>
          </w:p>
        </w:tc>
      </w:tr>
      <w:tr w:rsidR="0035743C" w:rsidRPr="008D1CB0" w14:paraId="3934AC8C" w14:textId="77777777" w:rsidTr="004E6FCB">
        <w:trPr>
          <w:trHeight w:val="645"/>
        </w:trPr>
        <w:tc>
          <w:tcPr>
            <w:tcW w:w="851" w:type="dxa"/>
          </w:tcPr>
          <w:p w14:paraId="266E94A3" w14:textId="77777777" w:rsidR="0035743C" w:rsidRPr="008D1CB0" w:rsidRDefault="0035743C" w:rsidP="00805F9B">
            <w:pPr>
              <w:spacing w:line="276" w:lineRule="auto"/>
              <w:ind w:right="424"/>
              <w:jc w:val="center"/>
              <w:rPr>
                <w:sz w:val="28"/>
                <w:szCs w:val="28"/>
              </w:rPr>
            </w:pPr>
            <w:r w:rsidRPr="008D1CB0">
              <w:rPr>
                <w:sz w:val="28"/>
                <w:szCs w:val="28"/>
              </w:rPr>
              <w:t>6</w:t>
            </w:r>
          </w:p>
        </w:tc>
        <w:tc>
          <w:tcPr>
            <w:tcW w:w="8363" w:type="dxa"/>
          </w:tcPr>
          <w:p w14:paraId="7B48F6E5" w14:textId="77777777" w:rsidR="0035743C" w:rsidRPr="008D1CB0" w:rsidRDefault="0035743C" w:rsidP="00805F9B">
            <w:pPr>
              <w:spacing w:line="276" w:lineRule="auto"/>
              <w:ind w:right="424"/>
              <w:jc w:val="both"/>
              <w:rPr>
                <w:sz w:val="28"/>
                <w:szCs w:val="28"/>
              </w:rPr>
            </w:pPr>
            <w:r w:rsidRPr="008D1CB0">
              <w:rPr>
                <w:sz w:val="28"/>
                <w:szCs w:val="28"/>
              </w:rPr>
              <w:t>Редактирование информации, необходимой для доставки покупок</w:t>
            </w:r>
          </w:p>
        </w:tc>
      </w:tr>
      <w:tr w:rsidR="0035743C" w:rsidRPr="008D1CB0" w14:paraId="5A6D12C2" w14:textId="77777777" w:rsidTr="004E6FCB">
        <w:trPr>
          <w:trHeight w:val="425"/>
        </w:trPr>
        <w:tc>
          <w:tcPr>
            <w:tcW w:w="851" w:type="dxa"/>
          </w:tcPr>
          <w:p w14:paraId="34CC4C5B" w14:textId="77777777" w:rsidR="0035743C" w:rsidRPr="008D1CB0" w:rsidRDefault="0035743C" w:rsidP="00805F9B">
            <w:pPr>
              <w:spacing w:line="276" w:lineRule="auto"/>
              <w:ind w:right="424"/>
              <w:jc w:val="center"/>
              <w:rPr>
                <w:sz w:val="28"/>
                <w:szCs w:val="28"/>
              </w:rPr>
            </w:pPr>
            <w:r w:rsidRPr="008D1CB0">
              <w:rPr>
                <w:sz w:val="28"/>
                <w:szCs w:val="28"/>
              </w:rPr>
              <w:t>7</w:t>
            </w:r>
          </w:p>
        </w:tc>
        <w:tc>
          <w:tcPr>
            <w:tcW w:w="8363" w:type="dxa"/>
          </w:tcPr>
          <w:p w14:paraId="1C99FC34" w14:textId="77777777" w:rsidR="0035743C" w:rsidRPr="008D1CB0" w:rsidRDefault="0035743C" w:rsidP="00805F9B">
            <w:pPr>
              <w:spacing w:line="276" w:lineRule="auto"/>
              <w:ind w:right="424"/>
              <w:jc w:val="both"/>
              <w:rPr>
                <w:sz w:val="28"/>
                <w:szCs w:val="28"/>
              </w:rPr>
            </w:pPr>
            <w:r w:rsidRPr="008D1CB0">
              <w:rPr>
                <w:sz w:val="28"/>
                <w:szCs w:val="28"/>
              </w:rPr>
              <w:t>Авторизация и регистрация клиентов</w:t>
            </w:r>
          </w:p>
        </w:tc>
      </w:tr>
      <w:tr w:rsidR="0035743C" w:rsidRPr="008D1CB0" w14:paraId="2F44F626" w14:textId="77777777" w:rsidTr="004E6FCB">
        <w:trPr>
          <w:trHeight w:val="416"/>
        </w:trPr>
        <w:tc>
          <w:tcPr>
            <w:tcW w:w="851" w:type="dxa"/>
          </w:tcPr>
          <w:p w14:paraId="25757B56" w14:textId="77777777" w:rsidR="0035743C" w:rsidRPr="008D1CB0" w:rsidRDefault="0035743C" w:rsidP="00805F9B">
            <w:pPr>
              <w:spacing w:line="276" w:lineRule="auto"/>
              <w:ind w:right="424"/>
              <w:jc w:val="center"/>
              <w:rPr>
                <w:sz w:val="28"/>
                <w:szCs w:val="28"/>
              </w:rPr>
            </w:pPr>
            <w:r w:rsidRPr="008D1CB0">
              <w:rPr>
                <w:sz w:val="28"/>
                <w:szCs w:val="28"/>
              </w:rPr>
              <w:t>8</w:t>
            </w:r>
          </w:p>
        </w:tc>
        <w:tc>
          <w:tcPr>
            <w:tcW w:w="8363" w:type="dxa"/>
          </w:tcPr>
          <w:p w14:paraId="27096A6F" w14:textId="77777777" w:rsidR="0035743C" w:rsidRPr="008D1CB0" w:rsidRDefault="0035743C" w:rsidP="00805F9B">
            <w:pPr>
              <w:spacing w:line="276" w:lineRule="auto"/>
              <w:ind w:right="424"/>
              <w:jc w:val="both"/>
              <w:rPr>
                <w:sz w:val="28"/>
                <w:szCs w:val="28"/>
              </w:rPr>
            </w:pPr>
            <w:r w:rsidRPr="008D1CB0">
              <w:rPr>
                <w:sz w:val="28"/>
                <w:szCs w:val="28"/>
              </w:rPr>
              <w:t>Формирование заказов</w:t>
            </w:r>
          </w:p>
        </w:tc>
      </w:tr>
    </w:tbl>
    <w:p w14:paraId="6FDD5EED" w14:textId="17818103" w:rsidR="00277004" w:rsidRDefault="00277004" w:rsidP="00805F9B">
      <w:pPr>
        <w:spacing w:after="0" w:line="276" w:lineRule="auto"/>
        <w:ind w:right="424"/>
        <w:jc w:val="both"/>
        <w:rPr>
          <w:rFonts w:ascii="Times New Roman" w:eastAsia="Times New Roman" w:hAnsi="Times New Roman" w:cs="Times New Roman"/>
          <w:sz w:val="28"/>
          <w:szCs w:val="20"/>
          <w:lang w:eastAsia="ru-RU"/>
        </w:rPr>
      </w:pPr>
    </w:p>
    <w:p w14:paraId="5E3F1206" w14:textId="34A36A64" w:rsidR="00805F9B" w:rsidRDefault="00805F9B" w:rsidP="00805F9B">
      <w:pPr>
        <w:spacing w:after="0" w:line="276" w:lineRule="auto"/>
        <w:ind w:right="424"/>
        <w:jc w:val="both"/>
        <w:rPr>
          <w:rFonts w:ascii="Times New Roman" w:eastAsia="Times New Roman" w:hAnsi="Times New Roman" w:cs="Times New Roman"/>
          <w:sz w:val="28"/>
          <w:szCs w:val="20"/>
          <w:lang w:eastAsia="ru-RU"/>
        </w:rPr>
      </w:pPr>
    </w:p>
    <w:p w14:paraId="1F956E7B" w14:textId="77777777" w:rsidR="00805F9B" w:rsidRDefault="00805F9B" w:rsidP="00805F9B">
      <w:pPr>
        <w:spacing w:after="0" w:line="276" w:lineRule="auto"/>
        <w:ind w:right="424"/>
        <w:jc w:val="both"/>
        <w:rPr>
          <w:rFonts w:ascii="Times New Roman" w:eastAsia="Times New Roman" w:hAnsi="Times New Roman" w:cs="Times New Roman"/>
          <w:sz w:val="28"/>
          <w:szCs w:val="20"/>
          <w:lang w:eastAsia="ru-RU"/>
        </w:rPr>
      </w:pPr>
    </w:p>
    <w:p w14:paraId="64FEE13E" w14:textId="35066B9C" w:rsidR="00805F9B" w:rsidRDefault="00805F9B" w:rsidP="00805F9B">
      <w:pPr>
        <w:spacing w:after="0" w:line="360" w:lineRule="auto"/>
        <w:ind w:right="424" w:firstLine="708"/>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Продолжение таблицы</w:t>
      </w:r>
      <w:r w:rsidR="006E501B">
        <w:rPr>
          <w:rFonts w:ascii="Times New Roman" w:eastAsia="Times New Roman" w:hAnsi="Times New Roman" w:cs="Times New Roman"/>
          <w:sz w:val="28"/>
          <w:szCs w:val="20"/>
          <w:lang w:eastAsia="ru-RU"/>
        </w:rPr>
        <w:t xml:space="preserve"> А.</w:t>
      </w:r>
      <w:r>
        <w:rPr>
          <w:rFonts w:ascii="Times New Roman" w:eastAsia="Times New Roman" w:hAnsi="Times New Roman" w:cs="Times New Roman"/>
          <w:sz w:val="28"/>
          <w:szCs w:val="20"/>
          <w:lang w:eastAsia="ru-RU"/>
        </w:rPr>
        <w:t>1</w:t>
      </w:r>
    </w:p>
    <w:tbl>
      <w:tblPr>
        <w:tblStyle w:val="a9"/>
        <w:tblW w:w="0" w:type="auto"/>
        <w:tblLook w:val="04A0" w:firstRow="1" w:lastRow="0" w:firstColumn="1" w:lastColumn="0" w:noHBand="0" w:noVBand="1"/>
      </w:tblPr>
      <w:tblGrid>
        <w:gridCol w:w="920"/>
        <w:gridCol w:w="8289"/>
      </w:tblGrid>
      <w:tr w:rsidR="0035743C" w:rsidRPr="008D1CB0" w14:paraId="04EA8BEC" w14:textId="77777777" w:rsidTr="00805F9B">
        <w:tc>
          <w:tcPr>
            <w:tcW w:w="920" w:type="dxa"/>
          </w:tcPr>
          <w:p w14:paraId="5EDA50D7" w14:textId="77777777" w:rsidR="0035743C" w:rsidRPr="008D1CB0" w:rsidRDefault="0035743C" w:rsidP="00805F9B">
            <w:pPr>
              <w:spacing w:line="276" w:lineRule="auto"/>
              <w:ind w:right="424"/>
              <w:jc w:val="center"/>
              <w:rPr>
                <w:sz w:val="28"/>
                <w:szCs w:val="28"/>
              </w:rPr>
            </w:pPr>
            <w:r w:rsidRPr="008D1CB0">
              <w:rPr>
                <w:sz w:val="28"/>
                <w:szCs w:val="28"/>
              </w:rPr>
              <w:t>№</w:t>
            </w:r>
          </w:p>
        </w:tc>
        <w:tc>
          <w:tcPr>
            <w:tcW w:w="8289" w:type="dxa"/>
          </w:tcPr>
          <w:p w14:paraId="785C3858" w14:textId="77777777" w:rsidR="0035743C" w:rsidRPr="008D1CB0" w:rsidRDefault="0035743C" w:rsidP="00805F9B">
            <w:pPr>
              <w:spacing w:line="276" w:lineRule="auto"/>
              <w:ind w:right="424"/>
              <w:jc w:val="center"/>
              <w:rPr>
                <w:sz w:val="28"/>
                <w:szCs w:val="28"/>
              </w:rPr>
            </w:pPr>
            <w:r w:rsidRPr="008D1CB0">
              <w:rPr>
                <w:sz w:val="28"/>
                <w:szCs w:val="28"/>
              </w:rPr>
              <w:t>Наименование функции</w:t>
            </w:r>
          </w:p>
        </w:tc>
      </w:tr>
      <w:tr w:rsidR="0035743C" w:rsidRPr="008D1CB0" w14:paraId="0896587E" w14:textId="77777777" w:rsidTr="00805F9B">
        <w:tc>
          <w:tcPr>
            <w:tcW w:w="920" w:type="dxa"/>
          </w:tcPr>
          <w:p w14:paraId="35068B44" w14:textId="77777777" w:rsidR="0035743C" w:rsidRPr="008D1CB0" w:rsidRDefault="0035743C" w:rsidP="00805F9B">
            <w:pPr>
              <w:spacing w:line="276" w:lineRule="auto"/>
              <w:ind w:right="424"/>
              <w:jc w:val="both"/>
              <w:rPr>
                <w:sz w:val="28"/>
                <w:szCs w:val="28"/>
              </w:rPr>
            </w:pPr>
            <w:r w:rsidRPr="008D1CB0">
              <w:rPr>
                <w:sz w:val="28"/>
                <w:szCs w:val="28"/>
              </w:rPr>
              <w:t>9</w:t>
            </w:r>
          </w:p>
        </w:tc>
        <w:tc>
          <w:tcPr>
            <w:tcW w:w="8289" w:type="dxa"/>
          </w:tcPr>
          <w:p w14:paraId="571981D3" w14:textId="77777777" w:rsidR="0035743C" w:rsidRPr="008D1CB0" w:rsidRDefault="0035743C" w:rsidP="00805F9B">
            <w:pPr>
              <w:spacing w:line="276" w:lineRule="auto"/>
              <w:ind w:right="424"/>
              <w:jc w:val="both"/>
              <w:rPr>
                <w:sz w:val="28"/>
                <w:szCs w:val="28"/>
              </w:rPr>
            </w:pPr>
            <w:r w:rsidRPr="008D1CB0">
              <w:rPr>
                <w:sz w:val="28"/>
                <w:szCs w:val="28"/>
              </w:rPr>
              <w:t xml:space="preserve">Постраничная навигация по страницам веб-приложения </w:t>
            </w:r>
          </w:p>
        </w:tc>
      </w:tr>
      <w:tr w:rsidR="0035743C" w:rsidRPr="008D1CB0" w14:paraId="56ADDF2C" w14:textId="77777777" w:rsidTr="00805F9B">
        <w:tc>
          <w:tcPr>
            <w:tcW w:w="920" w:type="dxa"/>
          </w:tcPr>
          <w:p w14:paraId="0ACD8F47" w14:textId="77777777" w:rsidR="0035743C" w:rsidRPr="008D1CB0" w:rsidRDefault="0035743C" w:rsidP="00805F9B">
            <w:pPr>
              <w:spacing w:line="276" w:lineRule="auto"/>
              <w:ind w:right="424"/>
              <w:jc w:val="both"/>
              <w:rPr>
                <w:sz w:val="28"/>
                <w:szCs w:val="28"/>
              </w:rPr>
            </w:pPr>
            <w:r w:rsidRPr="008D1CB0">
              <w:rPr>
                <w:sz w:val="28"/>
                <w:szCs w:val="28"/>
              </w:rPr>
              <w:t>10</w:t>
            </w:r>
          </w:p>
        </w:tc>
        <w:tc>
          <w:tcPr>
            <w:tcW w:w="8289" w:type="dxa"/>
          </w:tcPr>
          <w:p w14:paraId="0AFE3E6F" w14:textId="77777777" w:rsidR="0035743C" w:rsidRPr="008D1CB0" w:rsidRDefault="0035743C" w:rsidP="00805F9B">
            <w:pPr>
              <w:spacing w:line="276" w:lineRule="auto"/>
              <w:ind w:right="424"/>
              <w:jc w:val="both"/>
              <w:rPr>
                <w:sz w:val="28"/>
                <w:szCs w:val="28"/>
              </w:rPr>
            </w:pPr>
            <w:r w:rsidRPr="008D1CB0">
              <w:rPr>
                <w:sz w:val="28"/>
                <w:szCs w:val="28"/>
              </w:rPr>
              <w:t xml:space="preserve">Оплата покупок в дебетовой электронной платежной системе </w:t>
            </w:r>
            <w:r w:rsidRPr="008D1CB0">
              <w:rPr>
                <w:sz w:val="28"/>
                <w:szCs w:val="28"/>
                <w:lang w:val="en-US"/>
              </w:rPr>
              <w:t>PayPal</w:t>
            </w:r>
          </w:p>
        </w:tc>
      </w:tr>
      <w:tr w:rsidR="0035743C" w:rsidRPr="008D1CB0" w14:paraId="35ABC7BB" w14:textId="77777777" w:rsidTr="00805F9B">
        <w:tc>
          <w:tcPr>
            <w:tcW w:w="920" w:type="dxa"/>
          </w:tcPr>
          <w:p w14:paraId="67577353" w14:textId="77777777" w:rsidR="0035743C" w:rsidRPr="008D1CB0" w:rsidRDefault="0035743C" w:rsidP="00805F9B">
            <w:pPr>
              <w:spacing w:line="276" w:lineRule="auto"/>
              <w:ind w:right="424"/>
              <w:jc w:val="both"/>
              <w:rPr>
                <w:sz w:val="28"/>
                <w:szCs w:val="28"/>
              </w:rPr>
            </w:pPr>
            <w:r w:rsidRPr="008D1CB0">
              <w:rPr>
                <w:sz w:val="28"/>
                <w:szCs w:val="28"/>
              </w:rPr>
              <w:t>11</w:t>
            </w:r>
          </w:p>
        </w:tc>
        <w:tc>
          <w:tcPr>
            <w:tcW w:w="8289" w:type="dxa"/>
          </w:tcPr>
          <w:p w14:paraId="20F016EA" w14:textId="77777777" w:rsidR="0035743C" w:rsidRPr="008D1CB0" w:rsidRDefault="0035743C" w:rsidP="00805F9B">
            <w:pPr>
              <w:spacing w:line="276" w:lineRule="auto"/>
              <w:ind w:right="424"/>
              <w:jc w:val="both"/>
              <w:rPr>
                <w:sz w:val="28"/>
                <w:szCs w:val="28"/>
              </w:rPr>
            </w:pPr>
            <w:r w:rsidRPr="008D1CB0">
              <w:rPr>
                <w:sz w:val="28"/>
                <w:szCs w:val="28"/>
              </w:rPr>
              <w:t>Просмотр и печать квитанций заказов</w:t>
            </w:r>
          </w:p>
        </w:tc>
      </w:tr>
      <w:tr w:rsidR="0035743C" w:rsidRPr="008D1CB0" w14:paraId="158AD638" w14:textId="77777777" w:rsidTr="00805F9B">
        <w:tc>
          <w:tcPr>
            <w:tcW w:w="920" w:type="dxa"/>
          </w:tcPr>
          <w:p w14:paraId="1A1A17AB" w14:textId="77777777" w:rsidR="0035743C" w:rsidRPr="008D1CB0" w:rsidRDefault="0035743C" w:rsidP="00805F9B">
            <w:pPr>
              <w:spacing w:line="276" w:lineRule="auto"/>
              <w:ind w:right="424"/>
              <w:jc w:val="both"/>
              <w:rPr>
                <w:sz w:val="28"/>
                <w:szCs w:val="28"/>
              </w:rPr>
            </w:pPr>
            <w:r w:rsidRPr="008D1CB0">
              <w:rPr>
                <w:sz w:val="28"/>
                <w:szCs w:val="28"/>
              </w:rPr>
              <w:t>12</w:t>
            </w:r>
          </w:p>
        </w:tc>
        <w:tc>
          <w:tcPr>
            <w:tcW w:w="8289" w:type="dxa"/>
          </w:tcPr>
          <w:p w14:paraId="760AC094" w14:textId="77777777" w:rsidR="0035743C" w:rsidRPr="008D1CB0" w:rsidRDefault="0035743C" w:rsidP="00805F9B">
            <w:pPr>
              <w:spacing w:line="276" w:lineRule="auto"/>
              <w:ind w:right="424"/>
              <w:jc w:val="both"/>
              <w:rPr>
                <w:sz w:val="28"/>
                <w:szCs w:val="28"/>
              </w:rPr>
            </w:pPr>
            <w:r w:rsidRPr="008D1CB0">
              <w:rPr>
                <w:sz w:val="28"/>
                <w:szCs w:val="28"/>
              </w:rPr>
              <w:t>Редактирование и удаление заказов</w:t>
            </w:r>
          </w:p>
        </w:tc>
      </w:tr>
      <w:tr w:rsidR="0035743C" w:rsidRPr="008D1CB0" w14:paraId="564324F2" w14:textId="77777777" w:rsidTr="00805F9B">
        <w:tc>
          <w:tcPr>
            <w:tcW w:w="920" w:type="dxa"/>
          </w:tcPr>
          <w:p w14:paraId="0A48DDEA" w14:textId="77777777" w:rsidR="0035743C" w:rsidRPr="008D1CB0" w:rsidRDefault="0035743C" w:rsidP="00805F9B">
            <w:pPr>
              <w:spacing w:line="276" w:lineRule="auto"/>
              <w:ind w:right="424"/>
              <w:jc w:val="both"/>
              <w:rPr>
                <w:sz w:val="28"/>
                <w:szCs w:val="28"/>
              </w:rPr>
            </w:pPr>
            <w:r w:rsidRPr="008D1CB0">
              <w:rPr>
                <w:sz w:val="28"/>
                <w:szCs w:val="28"/>
              </w:rPr>
              <w:t>13</w:t>
            </w:r>
          </w:p>
        </w:tc>
        <w:tc>
          <w:tcPr>
            <w:tcW w:w="8289" w:type="dxa"/>
          </w:tcPr>
          <w:p w14:paraId="28761CFF" w14:textId="77777777" w:rsidR="0035743C" w:rsidRPr="008D1CB0" w:rsidRDefault="0035743C" w:rsidP="00805F9B">
            <w:pPr>
              <w:spacing w:line="276" w:lineRule="auto"/>
              <w:ind w:right="424"/>
              <w:jc w:val="both"/>
              <w:rPr>
                <w:sz w:val="28"/>
                <w:szCs w:val="28"/>
              </w:rPr>
            </w:pPr>
            <w:r w:rsidRPr="008D1CB0">
              <w:rPr>
                <w:sz w:val="28"/>
                <w:szCs w:val="28"/>
              </w:rPr>
              <w:t>Редактирование информации о компании</w:t>
            </w:r>
          </w:p>
        </w:tc>
      </w:tr>
      <w:tr w:rsidR="0035743C" w:rsidRPr="008D1CB0" w14:paraId="11B05A51" w14:textId="77777777" w:rsidTr="00805F9B">
        <w:tc>
          <w:tcPr>
            <w:tcW w:w="920" w:type="dxa"/>
          </w:tcPr>
          <w:p w14:paraId="68ED4E99" w14:textId="77777777" w:rsidR="0035743C" w:rsidRPr="008D1CB0" w:rsidRDefault="0035743C" w:rsidP="00805F9B">
            <w:pPr>
              <w:spacing w:line="276" w:lineRule="auto"/>
              <w:ind w:right="424"/>
              <w:jc w:val="both"/>
              <w:rPr>
                <w:sz w:val="28"/>
                <w:szCs w:val="28"/>
              </w:rPr>
            </w:pPr>
            <w:r w:rsidRPr="008D1CB0">
              <w:rPr>
                <w:sz w:val="28"/>
                <w:szCs w:val="28"/>
              </w:rPr>
              <w:t>14</w:t>
            </w:r>
          </w:p>
        </w:tc>
        <w:tc>
          <w:tcPr>
            <w:tcW w:w="8289" w:type="dxa"/>
          </w:tcPr>
          <w:p w14:paraId="72ED38FE" w14:textId="77777777" w:rsidR="0035743C" w:rsidRPr="008D1CB0" w:rsidRDefault="0035743C" w:rsidP="00805F9B">
            <w:pPr>
              <w:spacing w:line="276" w:lineRule="auto"/>
              <w:ind w:right="424"/>
              <w:jc w:val="both"/>
              <w:rPr>
                <w:sz w:val="28"/>
                <w:szCs w:val="28"/>
              </w:rPr>
            </w:pPr>
            <w:r w:rsidRPr="008D1CB0">
              <w:rPr>
                <w:sz w:val="28"/>
                <w:szCs w:val="28"/>
              </w:rPr>
              <w:t>Возможность повторной отправки письма с подтверждением аккаунта</w:t>
            </w:r>
          </w:p>
        </w:tc>
      </w:tr>
      <w:tr w:rsidR="0035743C" w:rsidRPr="008D1CB0" w14:paraId="42023371" w14:textId="77777777" w:rsidTr="00805F9B">
        <w:trPr>
          <w:trHeight w:val="70"/>
        </w:trPr>
        <w:tc>
          <w:tcPr>
            <w:tcW w:w="920" w:type="dxa"/>
          </w:tcPr>
          <w:p w14:paraId="35859A96" w14:textId="77777777" w:rsidR="0035743C" w:rsidRPr="008D1CB0" w:rsidRDefault="0035743C" w:rsidP="00805F9B">
            <w:pPr>
              <w:spacing w:line="276" w:lineRule="auto"/>
              <w:ind w:right="424"/>
              <w:jc w:val="both"/>
              <w:rPr>
                <w:sz w:val="28"/>
                <w:szCs w:val="28"/>
              </w:rPr>
            </w:pPr>
            <w:r w:rsidRPr="008D1CB0">
              <w:rPr>
                <w:sz w:val="28"/>
                <w:szCs w:val="28"/>
              </w:rPr>
              <w:t>15</w:t>
            </w:r>
          </w:p>
        </w:tc>
        <w:tc>
          <w:tcPr>
            <w:tcW w:w="8289" w:type="dxa"/>
          </w:tcPr>
          <w:p w14:paraId="61883911" w14:textId="77777777" w:rsidR="0035743C" w:rsidRPr="008D1CB0" w:rsidRDefault="0035743C" w:rsidP="00805F9B">
            <w:pPr>
              <w:spacing w:line="276" w:lineRule="auto"/>
              <w:ind w:right="424"/>
              <w:jc w:val="both"/>
              <w:rPr>
                <w:sz w:val="28"/>
                <w:szCs w:val="28"/>
              </w:rPr>
            </w:pPr>
            <w:r w:rsidRPr="008D1CB0">
              <w:rPr>
                <w:sz w:val="28"/>
                <w:szCs w:val="28"/>
              </w:rPr>
              <w:t>Отображение URL в статическом виде</w:t>
            </w:r>
          </w:p>
        </w:tc>
      </w:tr>
      <w:tr w:rsidR="0035743C" w:rsidRPr="008D1CB0" w14:paraId="6CCD04C7" w14:textId="77777777" w:rsidTr="00805F9B">
        <w:tc>
          <w:tcPr>
            <w:tcW w:w="920" w:type="dxa"/>
          </w:tcPr>
          <w:p w14:paraId="697C4FF6" w14:textId="77777777" w:rsidR="0035743C" w:rsidRPr="008D1CB0" w:rsidRDefault="0035743C" w:rsidP="00805F9B">
            <w:pPr>
              <w:spacing w:line="276" w:lineRule="auto"/>
              <w:ind w:right="424"/>
              <w:jc w:val="both"/>
              <w:rPr>
                <w:sz w:val="28"/>
                <w:szCs w:val="28"/>
              </w:rPr>
            </w:pPr>
            <w:r w:rsidRPr="008D1CB0">
              <w:rPr>
                <w:sz w:val="28"/>
                <w:szCs w:val="28"/>
              </w:rPr>
              <w:t>16</w:t>
            </w:r>
          </w:p>
        </w:tc>
        <w:tc>
          <w:tcPr>
            <w:tcW w:w="8289" w:type="dxa"/>
          </w:tcPr>
          <w:p w14:paraId="61148F5E" w14:textId="77777777" w:rsidR="0035743C" w:rsidRPr="008D1CB0" w:rsidRDefault="0035743C" w:rsidP="00805F9B">
            <w:pPr>
              <w:spacing w:line="276" w:lineRule="auto"/>
              <w:ind w:right="424"/>
              <w:jc w:val="both"/>
              <w:rPr>
                <w:sz w:val="28"/>
                <w:szCs w:val="28"/>
              </w:rPr>
            </w:pPr>
            <w:r w:rsidRPr="008D1CB0">
              <w:rPr>
                <w:sz w:val="28"/>
                <w:szCs w:val="28"/>
              </w:rPr>
              <w:t>Индексирование товаров и категорий в поисковых системах</w:t>
            </w:r>
          </w:p>
        </w:tc>
      </w:tr>
      <w:tr w:rsidR="0035743C" w:rsidRPr="008D1CB0" w14:paraId="497E7DDC" w14:textId="77777777" w:rsidTr="00805F9B">
        <w:tc>
          <w:tcPr>
            <w:tcW w:w="920" w:type="dxa"/>
          </w:tcPr>
          <w:p w14:paraId="103D3B42" w14:textId="77777777" w:rsidR="0035743C" w:rsidRPr="008D1CB0" w:rsidRDefault="0035743C" w:rsidP="00805F9B">
            <w:pPr>
              <w:spacing w:line="276" w:lineRule="auto"/>
              <w:ind w:right="424"/>
              <w:jc w:val="both"/>
              <w:rPr>
                <w:sz w:val="28"/>
                <w:szCs w:val="28"/>
              </w:rPr>
            </w:pPr>
            <w:r>
              <w:rPr>
                <w:sz w:val="28"/>
                <w:szCs w:val="28"/>
              </w:rPr>
              <w:t>17</w:t>
            </w:r>
          </w:p>
        </w:tc>
        <w:tc>
          <w:tcPr>
            <w:tcW w:w="8289" w:type="dxa"/>
          </w:tcPr>
          <w:p w14:paraId="18171B49" w14:textId="77777777" w:rsidR="0035743C" w:rsidRPr="008D1CB0" w:rsidRDefault="0035743C" w:rsidP="00805F9B">
            <w:pPr>
              <w:spacing w:line="276" w:lineRule="auto"/>
              <w:ind w:right="424"/>
              <w:jc w:val="both"/>
              <w:rPr>
                <w:sz w:val="28"/>
                <w:szCs w:val="28"/>
              </w:rPr>
            </w:pPr>
            <w:r w:rsidRPr="008D1CB0">
              <w:rPr>
                <w:sz w:val="28"/>
                <w:szCs w:val="28"/>
              </w:rPr>
              <w:t>Возможность выбора адреса доставки при формировании заказа</w:t>
            </w:r>
          </w:p>
        </w:tc>
      </w:tr>
      <w:tr w:rsidR="0035743C" w:rsidRPr="008D1CB0" w14:paraId="29E31FFC" w14:textId="77777777" w:rsidTr="00805F9B">
        <w:tc>
          <w:tcPr>
            <w:tcW w:w="920" w:type="dxa"/>
          </w:tcPr>
          <w:p w14:paraId="14AF3F8F" w14:textId="77777777" w:rsidR="0035743C" w:rsidRPr="008D1CB0" w:rsidRDefault="0035743C" w:rsidP="00805F9B">
            <w:pPr>
              <w:spacing w:line="276" w:lineRule="auto"/>
              <w:ind w:right="424"/>
              <w:jc w:val="both"/>
              <w:rPr>
                <w:sz w:val="28"/>
                <w:szCs w:val="28"/>
              </w:rPr>
            </w:pPr>
            <w:r>
              <w:rPr>
                <w:sz w:val="28"/>
                <w:szCs w:val="28"/>
              </w:rPr>
              <w:t>18</w:t>
            </w:r>
          </w:p>
        </w:tc>
        <w:tc>
          <w:tcPr>
            <w:tcW w:w="8289" w:type="dxa"/>
          </w:tcPr>
          <w:p w14:paraId="2226143D" w14:textId="77777777" w:rsidR="0035743C" w:rsidRPr="008D1CB0" w:rsidRDefault="0035743C" w:rsidP="00805F9B">
            <w:pPr>
              <w:spacing w:line="276" w:lineRule="auto"/>
              <w:ind w:right="424"/>
              <w:jc w:val="both"/>
              <w:rPr>
                <w:sz w:val="28"/>
                <w:szCs w:val="28"/>
              </w:rPr>
            </w:pPr>
            <w:r w:rsidRPr="0035743C">
              <w:rPr>
                <w:sz w:val="28"/>
                <w:szCs w:val="28"/>
              </w:rPr>
              <w:t>Автоматический расчет стоимости доставки в зависимости от пункта назначения и веса товара в корзине</w:t>
            </w:r>
          </w:p>
        </w:tc>
      </w:tr>
      <w:tr w:rsidR="0035743C" w:rsidRPr="008D1CB0" w14:paraId="3FD7498B" w14:textId="77777777" w:rsidTr="00805F9B">
        <w:tc>
          <w:tcPr>
            <w:tcW w:w="920" w:type="dxa"/>
          </w:tcPr>
          <w:p w14:paraId="094EC664" w14:textId="77777777" w:rsidR="0035743C" w:rsidRPr="008D1CB0" w:rsidRDefault="0035743C" w:rsidP="00805F9B">
            <w:pPr>
              <w:spacing w:line="276" w:lineRule="auto"/>
              <w:ind w:right="424"/>
              <w:jc w:val="both"/>
              <w:rPr>
                <w:sz w:val="28"/>
                <w:szCs w:val="28"/>
              </w:rPr>
            </w:pPr>
            <w:r>
              <w:rPr>
                <w:sz w:val="28"/>
                <w:szCs w:val="28"/>
              </w:rPr>
              <w:t>19</w:t>
            </w:r>
          </w:p>
        </w:tc>
        <w:tc>
          <w:tcPr>
            <w:tcW w:w="8289" w:type="dxa"/>
          </w:tcPr>
          <w:p w14:paraId="2E1D9484" w14:textId="77777777" w:rsidR="0035743C" w:rsidRPr="008D1CB0" w:rsidRDefault="0035743C" w:rsidP="00805F9B">
            <w:pPr>
              <w:spacing w:line="276" w:lineRule="auto"/>
              <w:ind w:right="424"/>
              <w:jc w:val="both"/>
              <w:rPr>
                <w:sz w:val="28"/>
                <w:szCs w:val="28"/>
              </w:rPr>
            </w:pPr>
            <w:r w:rsidRPr="0035743C">
              <w:rPr>
                <w:sz w:val="28"/>
                <w:szCs w:val="28"/>
              </w:rPr>
              <w:t>Возможность выбора разных типов доставки с разной стоимостью и скоростью доставки</w:t>
            </w:r>
          </w:p>
        </w:tc>
      </w:tr>
      <w:tr w:rsidR="0035743C" w:rsidRPr="008D1CB0" w14:paraId="6BD7B41F" w14:textId="77777777" w:rsidTr="00805F9B">
        <w:tc>
          <w:tcPr>
            <w:tcW w:w="920" w:type="dxa"/>
          </w:tcPr>
          <w:p w14:paraId="412D3F2D" w14:textId="77777777" w:rsidR="0035743C" w:rsidRPr="008D1CB0" w:rsidRDefault="0035743C" w:rsidP="00805F9B">
            <w:pPr>
              <w:spacing w:line="276" w:lineRule="auto"/>
              <w:ind w:right="424"/>
              <w:jc w:val="both"/>
              <w:rPr>
                <w:sz w:val="28"/>
                <w:szCs w:val="28"/>
              </w:rPr>
            </w:pPr>
            <w:r>
              <w:rPr>
                <w:sz w:val="28"/>
                <w:szCs w:val="28"/>
              </w:rPr>
              <w:t>20</w:t>
            </w:r>
          </w:p>
        </w:tc>
        <w:tc>
          <w:tcPr>
            <w:tcW w:w="8289" w:type="dxa"/>
          </w:tcPr>
          <w:p w14:paraId="7FDD677A" w14:textId="77777777" w:rsidR="0035743C" w:rsidRPr="008D1CB0" w:rsidRDefault="0035743C" w:rsidP="00805F9B">
            <w:pPr>
              <w:spacing w:line="276" w:lineRule="auto"/>
              <w:ind w:right="424"/>
              <w:jc w:val="both"/>
              <w:rPr>
                <w:sz w:val="28"/>
                <w:szCs w:val="28"/>
              </w:rPr>
            </w:pPr>
            <w:r w:rsidRPr="0035743C">
              <w:rPr>
                <w:sz w:val="28"/>
                <w:szCs w:val="28"/>
              </w:rPr>
              <w:t xml:space="preserve">Просмотр списка оплаченных покупок после возвращения с дебетовой электронной платежной системы </w:t>
            </w:r>
            <w:proofErr w:type="spellStart"/>
            <w:r w:rsidRPr="0035743C">
              <w:rPr>
                <w:sz w:val="28"/>
                <w:szCs w:val="28"/>
              </w:rPr>
              <w:t>PayPal</w:t>
            </w:r>
            <w:proofErr w:type="spellEnd"/>
            <w:r w:rsidRPr="0035743C">
              <w:rPr>
                <w:sz w:val="28"/>
                <w:szCs w:val="28"/>
              </w:rPr>
              <w:t xml:space="preserve"> в веб-приложение</w:t>
            </w:r>
          </w:p>
        </w:tc>
      </w:tr>
      <w:tr w:rsidR="0035743C" w:rsidRPr="008D1CB0" w14:paraId="3DC2389A" w14:textId="77777777" w:rsidTr="00805F9B">
        <w:tc>
          <w:tcPr>
            <w:tcW w:w="920" w:type="dxa"/>
          </w:tcPr>
          <w:p w14:paraId="4D25EC64" w14:textId="77777777" w:rsidR="0035743C" w:rsidRPr="008D1CB0" w:rsidRDefault="0035743C" w:rsidP="00805F9B">
            <w:pPr>
              <w:spacing w:line="276" w:lineRule="auto"/>
              <w:ind w:right="424"/>
              <w:jc w:val="both"/>
              <w:rPr>
                <w:sz w:val="28"/>
                <w:szCs w:val="28"/>
              </w:rPr>
            </w:pPr>
            <w:r>
              <w:rPr>
                <w:sz w:val="28"/>
                <w:szCs w:val="28"/>
              </w:rPr>
              <w:t>21</w:t>
            </w:r>
          </w:p>
        </w:tc>
        <w:tc>
          <w:tcPr>
            <w:tcW w:w="8289" w:type="dxa"/>
          </w:tcPr>
          <w:p w14:paraId="42EA9E28" w14:textId="77777777" w:rsidR="0035743C" w:rsidRPr="008D1CB0" w:rsidRDefault="0035743C" w:rsidP="00805F9B">
            <w:pPr>
              <w:spacing w:line="276" w:lineRule="auto"/>
              <w:ind w:right="424"/>
              <w:jc w:val="both"/>
              <w:rPr>
                <w:sz w:val="28"/>
                <w:szCs w:val="28"/>
              </w:rPr>
            </w:pPr>
            <w:r w:rsidRPr="0035743C">
              <w:rPr>
                <w:sz w:val="28"/>
                <w:szCs w:val="28"/>
              </w:rPr>
              <w:t>Добавление, удаление и редактирование информации о типах доставки для локальных и международных доставок</w:t>
            </w:r>
          </w:p>
        </w:tc>
      </w:tr>
      <w:tr w:rsidR="0035743C" w:rsidRPr="008D1CB0" w14:paraId="2A0B8BD8" w14:textId="77777777" w:rsidTr="00805F9B">
        <w:tc>
          <w:tcPr>
            <w:tcW w:w="920" w:type="dxa"/>
          </w:tcPr>
          <w:p w14:paraId="5F023E24" w14:textId="77777777" w:rsidR="0035743C" w:rsidRPr="008D1CB0" w:rsidRDefault="0035743C" w:rsidP="00805F9B">
            <w:pPr>
              <w:spacing w:line="276" w:lineRule="auto"/>
              <w:ind w:right="424"/>
              <w:jc w:val="both"/>
              <w:rPr>
                <w:sz w:val="28"/>
                <w:szCs w:val="28"/>
              </w:rPr>
            </w:pPr>
            <w:r>
              <w:rPr>
                <w:sz w:val="28"/>
                <w:szCs w:val="28"/>
              </w:rPr>
              <w:t>22</w:t>
            </w:r>
          </w:p>
        </w:tc>
        <w:tc>
          <w:tcPr>
            <w:tcW w:w="8289" w:type="dxa"/>
          </w:tcPr>
          <w:p w14:paraId="7416CEE1" w14:textId="77777777" w:rsidR="0035743C" w:rsidRPr="008D1CB0" w:rsidRDefault="0035743C" w:rsidP="00805F9B">
            <w:pPr>
              <w:spacing w:line="276" w:lineRule="auto"/>
              <w:ind w:right="424"/>
              <w:jc w:val="both"/>
              <w:rPr>
                <w:sz w:val="28"/>
                <w:szCs w:val="28"/>
              </w:rPr>
            </w:pPr>
            <w:r w:rsidRPr="0035743C">
              <w:rPr>
                <w:sz w:val="28"/>
                <w:szCs w:val="28"/>
              </w:rPr>
              <w:t>Добавление, удаление и редактирование зон доставки</w:t>
            </w:r>
          </w:p>
        </w:tc>
      </w:tr>
      <w:tr w:rsidR="0035743C" w:rsidRPr="008D1CB0" w14:paraId="0ADBED86" w14:textId="77777777" w:rsidTr="00805F9B">
        <w:tc>
          <w:tcPr>
            <w:tcW w:w="920" w:type="dxa"/>
          </w:tcPr>
          <w:p w14:paraId="1800ABEC" w14:textId="77777777" w:rsidR="0035743C" w:rsidRPr="008D1CB0" w:rsidRDefault="0035743C" w:rsidP="00805F9B">
            <w:pPr>
              <w:spacing w:line="276" w:lineRule="auto"/>
              <w:ind w:right="424"/>
              <w:jc w:val="both"/>
              <w:rPr>
                <w:sz w:val="28"/>
                <w:szCs w:val="28"/>
              </w:rPr>
            </w:pPr>
            <w:r>
              <w:rPr>
                <w:sz w:val="28"/>
                <w:szCs w:val="28"/>
              </w:rPr>
              <w:t>23</w:t>
            </w:r>
          </w:p>
        </w:tc>
        <w:tc>
          <w:tcPr>
            <w:tcW w:w="8289" w:type="dxa"/>
          </w:tcPr>
          <w:p w14:paraId="6CD03707" w14:textId="77777777" w:rsidR="0035743C" w:rsidRPr="008D1CB0" w:rsidRDefault="0035743C" w:rsidP="00805F9B">
            <w:pPr>
              <w:spacing w:line="276" w:lineRule="auto"/>
              <w:ind w:right="424"/>
              <w:jc w:val="both"/>
              <w:rPr>
                <w:sz w:val="28"/>
                <w:szCs w:val="28"/>
              </w:rPr>
            </w:pPr>
            <w:r w:rsidRPr="0035743C">
              <w:rPr>
                <w:sz w:val="28"/>
                <w:szCs w:val="28"/>
              </w:rPr>
              <w:t>Добавление, удаление и редактирование информации о странах, доступных для доставки</w:t>
            </w:r>
          </w:p>
        </w:tc>
      </w:tr>
    </w:tbl>
    <w:p w14:paraId="366B5815" w14:textId="7741EC5E" w:rsidR="00805F9B" w:rsidRPr="00805F9B" w:rsidRDefault="00805F9B" w:rsidP="00805F9B">
      <w:pPr>
        <w:spacing w:before="240" w:after="0" w:line="360" w:lineRule="auto"/>
        <w:ind w:right="424" w:firstLine="708"/>
        <w:jc w:val="both"/>
        <w:rPr>
          <w:rFonts w:ascii="Times New Roman" w:eastAsia="Times New Roman" w:hAnsi="Times New Roman" w:cs="Times New Roman"/>
          <w:sz w:val="28"/>
          <w:szCs w:val="20"/>
          <w:lang w:eastAsia="ru-RU"/>
        </w:rPr>
      </w:pPr>
      <w:r w:rsidRPr="00805F9B">
        <w:rPr>
          <w:rFonts w:ascii="Times New Roman" w:eastAsia="Times New Roman" w:hAnsi="Times New Roman" w:cs="Times New Roman"/>
          <w:sz w:val="28"/>
          <w:szCs w:val="20"/>
          <w:lang w:eastAsia="ru-RU"/>
        </w:rPr>
        <w:t xml:space="preserve">Входные данные веб-приложения должны быть организованы в виде файлов с информацией о категориях товаров и информацией о товарах, расширение таблиц должно быть </w:t>
      </w:r>
      <w:r>
        <w:rPr>
          <w:rFonts w:ascii="Times New Roman" w:eastAsia="Times New Roman" w:hAnsi="Times New Roman" w:cs="Times New Roman"/>
          <w:sz w:val="28"/>
          <w:szCs w:val="20"/>
          <w:lang w:eastAsia="ru-RU"/>
        </w:rPr>
        <w:t>«</w:t>
      </w:r>
      <w:r w:rsidRPr="00805F9B">
        <w:rPr>
          <w:rFonts w:ascii="Times New Roman" w:eastAsia="Times New Roman" w:hAnsi="Times New Roman" w:cs="Times New Roman"/>
          <w:sz w:val="28"/>
          <w:szCs w:val="20"/>
          <w:lang w:eastAsia="ru-RU"/>
        </w:rPr>
        <w:t>.</w:t>
      </w:r>
      <w:proofErr w:type="spellStart"/>
      <w:r w:rsidRPr="00805F9B">
        <w:rPr>
          <w:rFonts w:ascii="Times New Roman" w:eastAsia="Times New Roman" w:hAnsi="Times New Roman" w:cs="Times New Roman"/>
          <w:sz w:val="28"/>
          <w:szCs w:val="20"/>
          <w:lang w:eastAsia="ru-RU"/>
        </w:rPr>
        <w:t>csv</w:t>
      </w:r>
      <w:proofErr w:type="spellEnd"/>
      <w:r w:rsidR="004E6FCB">
        <w:rPr>
          <w:rFonts w:ascii="Times New Roman" w:eastAsia="Times New Roman" w:hAnsi="Times New Roman" w:cs="Times New Roman"/>
          <w:sz w:val="28"/>
          <w:szCs w:val="20"/>
          <w:lang w:eastAsia="ru-RU"/>
        </w:rPr>
        <w:t>»</w:t>
      </w:r>
      <w:r w:rsidR="004E6FCB" w:rsidRPr="004E6FCB">
        <w:rPr>
          <w:rFonts w:ascii="Times New Roman" w:eastAsia="Times New Roman" w:hAnsi="Times New Roman" w:cs="Times New Roman"/>
          <w:sz w:val="28"/>
          <w:szCs w:val="20"/>
          <w:lang w:eastAsia="ru-RU"/>
        </w:rPr>
        <w:t xml:space="preserve">. </w:t>
      </w:r>
      <w:r w:rsidRPr="00805F9B">
        <w:rPr>
          <w:rFonts w:ascii="Times New Roman" w:eastAsia="Times New Roman" w:hAnsi="Times New Roman" w:cs="Times New Roman"/>
          <w:sz w:val="28"/>
          <w:szCs w:val="20"/>
          <w:lang w:eastAsia="ru-RU"/>
        </w:rPr>
        <w:t xml:space="preserve">Таблицы данного формата должны импортироваться в базу данных </w:t>
      </w:r>
      <w:proofErr w:type="spellStart"/>
      <w:r w:rsidRPr="00805F9B">
        <w:rPr>
          <w:rFonts w:ascii="Times New Roman" w:eastAsia="Times New Roman" w:hAnsi="Times New Roman" w:cs="Times New Roman"/>
          <w:sz w:val="28"/>
          <w:szCs w:val="20"/>
          <w:lang w:eastAsia="ru-RU"/>
        </w:rPr>
        <w:t>MySQL</w:t>
      </w:r>
      <w:proofErr w:type="spellEnd"/>
      <w:r w:rsidRPr="00805F9B">
        <w:rPr>
          <w:rFonts w:ascii="Times New Roman" w:eastAsia="Times New Roman" w:hAnsi="Times New Roman" w:cs="Times New Roman"/>
          <w:sz w:val="28"/>
          <w:szCs w:val="20"/>
          <w:lang w:eastAsia="ru-RU"/>
        </w:rPr>
        <w:t xml:space="preserve"> с кодировкой UTF-8.</w:t>
      </w:r>
    </w:p>
    <w:p w14:paraId="782A4415" w14:textId="3715C278" w:rsidR="00805F9B" w:rsidRPr="00805F9B" w:rsidRDefault="00805F9B" w:rsidP="004E6FCB">
      <w:pPr>
        <w:spacing w:after="0" w:line="360" w:lineRule="auto"/>
        <w:ind w:right="424" w:firstLine="708"/>
        <w:jc w:val="both"/>
        <w:rPr>
          <w:rFonts w:ascii="Times New Roman" w:eastAsia="Times New Roman" w:hAnsi="Times New Roman" w:cs="Times New Roman"/>
          <w:sz w:val="28"/>
          <w:szCs w:val="20"/>
          <w:lang w:eastAsia="ru-RU"/>
        </w:rPr>
      </w:pPr>
      <w:r w:rsidRPr="00805F9B">
        <w:rPr>
          <w:rFonts w:ascii="Times New Roman" w:eastAsia="Times New Roman" w:hAnsi="Times New Roman" w:cs="Times New Roman"/>
          <w:sz w:val="28"/>
          <w:szCs w:val="20"/>
          <w:lang w:eastAsia="ru-RU"/>
        </w:rPr>
        <w:t>Выходные данные должны быть организованы в виде квитанций с возможностью печати, содержащих в себе информацию о клиенте, его покупках, и компании:</w:t>
      </w:r>
    </w:p>
    <w:p w14:paraId="70E91532" w14:textId="405E55DA"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полное имя клиента;</w:t>
      </w:r>
    </w:p>
    <w:p w14:paraId="38DF1507" w14:textId="4161B3BB"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платежный адрес и адрес доставки клиента;</w:t>
      </w:r>
    </w:p>
    <w:p w14:paraId="61367CBE" w14:textId="5D808A97"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название компании;</w:t>
      </w:r>
    </w:p>
    <w:p w14:paraId="025C5EA4" w14:textId="7C413195"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lastRenderedPageBreak/>
        <w:t>полный адрес компании;</w:t>
      </w:r>
    </w:p>
    <w:p w14:paraId="2CA77659" w14:textId="5606BD12"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почтовый индекс компании;</w:t>
      </w:r>
    </w:p>
    <w:p w14:paraId="6A824B9D" w14:textId="455CC76C" w:rsidR="00C005CC"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номер телефона компании;</w:t>
      </w:r>
    </w:p>
    <w:p w14:paraId="310F1A51" w14:textId="2F1D2C73" w:rsidR="00C005CC"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адрес электронной почты компании;</w:t>
      </w:r>
    </w:p>
    <w:p w14:paraId="709C0D4C" w14:textId="46715922" w:rsidR="00C005CC"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адрес интернет-магазина;</w:t>
      </w:r>
    </w:p>
    <w:p w14:paraId="78073FDD" w14:textId="78BAE6E0" w:rsidR="00C005CC"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регистрационный номер налогоплательщика;</w:t>
      </w:r>
    </w:p>
    <w:p w14:paraId="2F73F3BA" w14:textId="39772BFC" w:rsidR="00805F9B" w:rsidRPr="00C005CC" w:rsidRDefault="005655D5" w:rsidP="00C005CC">
      <w:pPr>
        <w:pStyle w:val="a8"/>
        <w:numPr>
          <w:ilvl w:val="0"/>
          <w:numId w:val="3"/>
        </w:numPr>
        <w:spacing w:after="0" w:line="360" w:lineRule="auto"/>
        <w:ind w:right="424"/>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 xml:space="preserve">список оплаченных клиентом покупок, их количество и стоимость с учетом </w:t>
      </w:r>
      <w:r>
        <w:rPr>
          <w:rFonts w:ascii="Times New Roman" w:eastAsia="Times New Roman" w:hAnsi="Times New Roman" w:cs="Times New Roman"/>
          <w:sz w:val="28"/>
          <w:szCs w:val="20"/>
          <w:lang w:eastAsia="ru-RU"/>
        </w:rPr>
        <w:t>НДС</w:t>
      </w:r>
      <w:r w:rsidRPr="00C005CC">
        <w:rPr>
          <w:rFonts w:ascii="Times New Roman" w:eastAsia="Times New Roman" w:hAnsi="Times New Roman" w:cs="Times New Roman"/>
          <w:sz w:val="28"/>
          <w:szCs w:val="20"/>
          <w:lang w:eastAsia="ru-RU"/>
        </w:rPr>
        <w:t>.</w:t>
      </w:r>
    </w:p>
    <w:p w14:paraId="0E59E451" w14:textId="004FC0CC" w:rsidR="00805F9B" w:rsidRPr="00805F9B" w:rsidRDefault="00805F9B" w:rsidP="00C005CC">
      <w:pPr>
        <w:spacing w:after="0" w:line="360" w:lineRule="auto"/>
        <w:ind w:right="425" w:firstLine="709"/>
        <w:jc w:val="both"/>
        <w:rPr>
          <w:rFonts w:ascii="Times New Roman" w:eastAsia="Times New Roman" w:hAnsi="Times New Roman" w:cs="Times New Roman"/>
          <w:sz w:val="28"/>
          <w:szCs w:val="20"/>
          <w:lang w:eastAsia="ru-RU"/>
        </w:rPr>
      </w:pPr>
      <w:r w:rsidRPr="00805F9B">
        <w:rPr>
          <w:rFonts w:ascii="Times New Roman" w:eastAsia="Times New Roman" w:hAnsi="Times New Roman" w:cs="Times New Roman"/>
          <w:sz w:val="28"/>
          <w:szCs w:val="20"/>
          <w:lang w:eastAsia="ru-RU"/>
        </w:rPr>
        <w:t>Квитанции формируются после создания заказа в приложении на стороне пользователя и хранятся в личном кабинете на странице «Мои</w:t>
      </w:r>
      <w:r w:rsidR="00C005CC">
        <w:rPr>
          <w:rFonts w:ascii="Times New Roman" w:eastAsia="Times New Roman" w:hAnsi="Times New Roman" w:cs="Times New Roman"/>
          <w:sz w:val="28"/>
          <w:szCs w:val="20"/>
          <w:lang w:eastAsia="ru-RU"/>
        </w:rPr>
        <w:t xml:space="preserve"> </w:t>
      </w:r>
      <w:r w:rsidRPr="00805F9B">
        <w:rPr>
          <w:rFonts w:ascii="Times New Roman" w:eastAsia="Times New Roman" w:hAnsi="Times New Roman" w:cs="Times New Roman"/>
          <w:sz w:val="28"/>
          <w:szCs w:val="20"/>
          <w:lang w:eastAsia="ru-RU"/>
        </w:rPr>
        <w:t>заказы».</w:t>
      </w:r>
      <w:r w:rsidR="00C005CC">
        <w:rPr>
          <w:rFonts w:ascii="Times New Roman" w:eastAsia="Times New Roman" w:hAnsi="Times New Roman" w:cs="Times New Roman"/>
          <w:sz w:val="28"/>
          <w:szCs w:val="20"/>
          <w:lang w:eastAsia="ru-RU"/>
        </w:rPr>
        <w:t xml:space="preserve"> Просмотреть квитанции можно только после оплаты заказа.</w:t>
      </w:r>
    </w:p>
    <w:p w14:paraId="46FD13E8" w14:textId="179F48FD" w:rsidR="0035743C" w:rsidRDefault="00805F9B" w:rsidP="00C005CC">
      <w:pPr>
        <w:spacing w:after="0" w:line="360" w:lineRule="auto"/>
        <w:ind w:right="424" w:firstLine="708"/>
        <w:jc w:val="both"/>
        <w:rPr>
          <w:rFonts w:ascii="Times New Roman" w:eastAsia="Times New Roman" w:hAnsi="Times New Roman" w:cs="Times New Roman"/>
          <w:sz w:val="28"/>
          <w:szCs w:val="20"/>
          <w:lang w:eastAsia="ru-RU"/>
        </w:rPr>
      </w:pPr>
      <w:r w:rsidRPr="00805F9B">
        <w:rPr>
          <w:rFonts w:ascii="Times New Roman" w:eastAsia="Times New Roman" w:hAnsi="Times New Roman" w:cs="Times New Roman"/>
          <w:sz w:val="28"/>
          <w:szCs w:val="20"/>
          <w:lang w:eastAsia="ru-RU"/>
        </w:rPr>
        <w:t xml:space="preserve">Файлы формата </w:t>
      </w:r>
      <w:r w:rsidR="00C005CC">
        <w:rPr>
          <w:rFonts w:ascii="Times New Roman" w:eastAsia="Times New Roman" w:hAnsi="Times New Roman" w:cs="Times New Roman"/>
          <w:sz w:val="28"/>
          <w:szCs w:val="20"/>
          <w:lang w:eastAsia="ru-RU"/>
        </w:rPr>
        <w:t>«</w:t>
      </w:r>
      <w:r w:rsidRPr="00805F9B">
        <w:rPr>
          <w:rFonts w:ascii="Times New Roman" w:eastAsia="Times New Roman" w:hAnsi="Times New Roman" w:cs="Times New Roman"/>
          <w:sz w:val="28"/>
          <w:szCs w:val="20"/>
          <w:lang w:eastAsia="ru-RU"/>
        </w:rPr>
        <w:t>.</w:t>
      </w:r>
      <w:proofErr w:type="spellStart"/>
      <w:r w:rsidRPr="00805F9B">
        <w:rPr>
          <w:rFonts w:ascii="Times New Roman" w:eastAsia="Times New Roman" w:hAnsi="Times New Roman" w:cs="Times New Roman"/>
          <w:sz w:val="28"/>
          <w:szCs w:val="20"/>
          <w:lang w:eastAsia="ru-RU"/>
        </w:rPr>
        <w:t>csv</w:t>
      </w:r>
      <w:proofErr w:type="spellEnd"/>
      <w:r w:rsidR="00C005CC">
        <w:rPr>
          <w:rFonts w:ascii="Times New Roman" w:eastAsia="Times New Roman" w:hAnsi="Times New Roman" w:cs="Times New Roman"/>
          <w:sz w:val="28"/>
          <w:szCs w:val="20"/>
          <w:lang w:eastAsia="ru-RU"/>
        </w:rPr>
        <w:t>»</w:t>
      </w:r>
      <w:r w:rsidRPr="00805F9B">
        <w:rPr>
          <w:rFonts w:ascii="Times New Roman" w:eastAsia="Times New Roman" w:hAnsi="Times New Roman" w:cs="Times New Roman"/>
          <w:sz w:val="28"/>
          <w:szCs w:val="20"/>
          <w:lang w:eastAsia="ru-RU"/>
        </w:rPr>
        <w:t xml:space="preserve"> должны быть размещены (храниться) на сервере, на котором будет запускаться данное веб-приложение.</w:t>
      </w:r>
    </w:p>
    <w:p w14:paraId="543FE6C6" w14:textId="77777777" w:rsidR="00C005CC" w:rsidRPr="00C005CC" w:rsidRDefault="00C005CC" w:rsidP="00C005CC">
      <w:pPr>
        <w:spacing w:before="240" w:after="0" w:line="480" w:lineRule="auto"/>
        <w:ind w:right="424"/>
        <w:jc w:val="center"/>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3.2 Требования к надежности</w:t>
      </w:r>
    </w:p>
    <w:p w14:paraId="328509CE" w14:textId="77777777" w:rsidR="00C005CC" w:rsidRPr="00C005CC" w:rsidRDefault="00C005CC" w:rsidP="00C005CC">
      <w:pPr>
        <w:spacing w:after="0" w:line="360" w:lineRule="auto"/>
        <w:ind w:right="424" w:firstLine="708"/>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Надежное или устойчивое функционирование веб-приложения должно быть обеспечено выполнением Заказчиком совокупности организационно-технических мероприятий, перечень которых приведен ниже:</w:t>
      </w:r>
    </w:p>
    <w:p w14:paraId="34D5EF71" w14:textId="2BDF26A9" w:rsidR="00C005CC" w:rsidRPr="00C005CC" w:rsidRDefault="005655D5" w:rsidP="00C005CC">
      <w:pPr>
        <w:pStyle w:val="a8"/>
        <w:numPr>
          <w:ilvl w:val="0"/>
          <w:numId w:val="4"/>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C005CC" w:rsidRPr="00C005CC">
        <w:rPr>
          <w:rFonts w:ascii="Times New Roman" w:eastAsia="Times New Roman" w:hAnsi="Times New Roman" w:cs="Times New Roman"/>
          <w:sz w:val="28"/>
          <w:szCs w:val="20"/>
          <w:lang w:eastAsia="ru-RU"/>
        </w:rPr>
        <w:t>рганизация бесперебойного питания серверного и коммуникационного оборудования;</w:t>
      </w:r>
    </w:p>
    <w:p w14:paraId="0E4F8018" w14:textId="47C69DEC" w:rsidR="00C005CC" w:rsidRPr="00C005CC" w:rsidRDefault="005655D5" w:rsidP="00C005CC">
      <w:pPr>
        <w:pStyle w:val="a8"/>
        <w:numPr>
          <w:ilvl w:val="0"/>
          <w:numId w:val="4"/>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C005CC" w:rsidRPr="00C005CC">
        <w:rPr>
          <w:rFonts w:ascii="Times New Roman" w:eastAsia="Times New Roman" w:hAnsi="Times New Roman" w:cs="Times New Roman"/>
          <w:sz w:val="28"/>
          <w:szCs w:val="20"/>
          <w:lang w:eastAsia="ru-RU"/>
        </w:rPr>
        <w:t xml:space="preserve">рганизация стабильного соединения </w:t>
      </w:r>
      <w:r w:rsidR="00C005CC">
        <w:rPr>
          <w:rFonts w:ascii="Times New Roman" w:eastAsia="Times New Roman" w:hAnsi="Times New Roman" w:cs="Times New Roman"/>
          <w:sz w:val="28"/>
          <w:szCs w:val="20"/>
          <w:lang w:eastAsia="ru-RU"/>
        </w:rPr>
        <w:t>к</w:t>
      </w:r>
      <w:r w:rsidR="00C005CC" w:rsidRPr="00C005CC">
        <w:rPr>
          <w:rFonts w:ascii="Times New Roman" w:eastAsia="Times New Roman" w:hAnsi="Times New Roman" w:cs="Times New Roman"/>
          <w:sz w:val="28"/>
          <w:szCs w:val="20"/>
          <w:lang w:eastAsia="ru-RU"/>
        </w:rPr>
        <w:t xml:space="preserve"> сет</w:t>
      </w:r>
      <w:r w:rsidR="00C005CC">
        <w:rPr>
          <w:rFonts w:ascii="Times New Roman" w:eastAsia="Times New Roman" w:hAnsi="Times New Roman" w:cs="Times New Roman"/>
          <w:sz w:val="28"/>
          <w:szCs w:val="20"/>
          <w:lang w:eastAsia="ru-RU"/>
        </w:rPr>
        <w:t>и</w:t>
      </w:r>
      <w:r w:rsidR="00C005CC" w:rsidRPr="00C005CC">
        <w:rPr>
          <w:rFonts w:ascii="Times New Roman" w:eastAsia="Times New Roman" w:hAnsi="Times New Roman" w:cs="Times New Roman"/>
          <w:sz w:val="28"/>
          <w:szCs w:val="20"/>
          <w:lang w:eastAsia="ru-RU"/>
        </w:rPr>
        <w:t xml:space="preserve"> Интернет;</w:t>
      </w:r>
    </w:p>
    <w:p w14:paraId="1AF1DB7C" w14:textId="29A52FF1" w:rsidR="00C005CC" w:rsidRPr="00C005CC" w:rsidRDefault="005655D5" w:rsidP="00C005CC">
      <w:pPr>
        <w:pStyle w:val="a8"/>
        <w:numPr>
          <w:ilvl w:val="0"/>
          <w:numId w:val="4"/>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р</w:t>
      </w:r>
      <w:r w:rsidR="00C005CC" w:rsidRPr="00C005CC">
        <w:rPr>
          <w:rFonts w:ascii="Times New Roman" w:eastAsia="Times New Roman" w:hAnsi="Times New Roman" w:cs="Times New Roman"/>
          <w:sz w:val="28"/>
          <w:szCs w:val="20"/>
          <w:lang w:eastAsia="ru-RU"/>
        </w:rPr>
        <w:t>егулярным выполнением требований ГОСТ 51188-98. «Защита информации. Испытания программных средств на наличие компьютерных вирусов».</w:t>
      </w:r>
    </w:p>
    <w:p w14:paraId="4B7DD174" w14:textId="77777777" w:rsidR="00C005CC" w:rsidRPr="00C005CC" w:rsidRDefault="00C005CC" w:rsidP="00C005CC">
      <w:pPr>
        <w:spacing w:after="0" w:line="360" w:lineRule="auto"/>
        <w:ind w:right="425" w:firstLine="709"/>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В веб-приложении должен быть предусмотрен контроль валидности вводимых пользователем данных, а также необходимо предусмотреть защиту от SQL инъекций, то есть должна присутствовать фильтрация специальных символов для форм, с которыми работает клиент для отправки информации в базу данных.</w:t>
      </w:r>
    </w:p>
    <w:p w14:paraId="54BFC130" w14:textId="203D04D2" w:rsidR="00C005CC" w:rsidRDefault="00C005CC" w:rsidP="00C005CC">
      <w:pPr>
        <w:spacing w:after="0" w:line="360" w:lineRule="auto"/>
        <w:ind w:right="424" w:firstLine="708"/>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lastRenderedPageBreak/>
        <w:t>Время восстановления после отказа, вызванного сбоем электропитания технических средств или иными внешними факторами, не фатальным сбоем операционной или файловой системы, не должно превышать времени на перезагрузку задействованных технических и программных средств, при условии соблюдений условий эксплуатации самих технических и программных средств.</w:t>
      </w:r>
    </w:p>
    <w:p w14:paraId="60D7A029" w14:textId="77777777" w:rsidR="00C005CC" w:rsidRPr="00C005CC" w:rsidRDefault="00C005CC" w:rsidP="00E654B4">
      <w:pPr>
        <w:spacing w:before="240" w:after="0" w:line="480" w:lineRule="auto"/>
        <w:ind w:right="424"/>
        <w:jc w:val="center"/>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3.3 Условия эксплуатации</w:t>
      </w:r>
    </w:p>
    <w:p w14:paraId="4B2838D0" w14:textId="77777777" w:rsidR="00C005CC" w:rsidRPr="00C005CC" w:rsidRDefault="00C005CC" w:rsidP="00E654B4">
      <w:pPr>
        <w:spacing w:after="0" w:line="360" w:lineRule="auto"/>
        <w:ind w:right="424" w:firstLine="708"/>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 xml:space="preserve">Пользователь должен иметь навыки практической работы на персональном компьютере с предустановленной </w:t>
      </w:r>
      <w:proofErr w:type="spellStart"/>
      <w:r w:rsidRPr="00C005CC">
        <w:rPr>
          <w:rFonts w:ascii="Times New Roman" w:eastAsia="Times New Roman" w:hAnsi="Times New Roman" w:cs="Times New Roman"/>
          <w:sz w:val="28"/>
          <w:szCs w:val="20"/>
          <w:lang w:eastAsia="ru-RU"/>
        </w:rPr>
        <w:t>Unix</w:t>
      </w:r>
      <w:proofErr w:type="spellEnd"/>
      <w:r w:rsidRPr="00C005CC">
        <w:rPr>
          <w:rFonts w:ascii="Times New Roman" w:eastAsia="Times New Roman" w:hAnsi="Times New Roman" w:cs="Times New Roman"/>
          <w:sz w:val="28"/>
          <w:szCs w:val="20"/>
          <w:lang w:eastAsia="ru-RU"/>
        </w:rPr>
        <w:t>-подобной операционной системой (</w:t>
      </w:r>
      <w:proofErr w:type="spellStart"/>
      <w:r w:rsidRPr="00C005CC">
        <w:rPr>
          <w:rFonts w:ascii="Times New Roman" w:eastAsia="Times New Roman" w:hAnsi="Times New Roman" w:cs="Times New Roman"/>
          <w:sz w:val="28"/>
          <w:szCs w:val="20"/>
          <w:lang w:eastAsia="ru-RU"/>
        </w:rPr>
        <w:t>macOS</w:t>
      </w:r>
      <w:proofErr w:type="spellEnd"/>
      <w:r w:rsidRPr="00C005CC">
        <w:rPr>
          <w:rFonts w:ascii="Times New Roman" w:eastAsia="Times New Roman" w:hAnsi="Times New Roman" w:cs="Times New Roman"/>
          <w:sz w:val="28"/>
          <w:szCs w:val="20"/>
          <w:lang w:eastAsia="ru-RU"/>
        </w:rPr>
        <w:t xml:space="preserve"> или </w:t>
      </w:r>
      <w:proofErr w:type="spellStart"/>
      <w:r w:rsidRPr="00C005CC">
        <w:rPr>
          <w:rFonts w:ascii="Times New Roman" w:eastAsia="Times New Roman" w:hAnsi="Times New Roman" w:cs="Times New Roman"/>
          <w:sz w:val="28"/>
          <w:szCs w:val="20"/>
          <w:lang w:eastAsia="ru-RU"/>
        </w:rPr>
        <w:t>Linux</w:t>
      </w:r>
      <w:proofErr w:type="spellEnd"/>
      <w:r w:rsidRPr="00C005CC">
        <w:rPr>
          <w:rFonts w:ascii="Times New Roman" w:eastAsia="Times New Roman" w:hAnsi="Times New Roman" w:cs="Times New Roman"/>
          <w:sz w:val="28"/>
          <w:szCs w:val="20"/>
          <w:lang w:eastAsia="ru-RU"/>
        </w:rPr>
        <w:t xml:space="preserve">), или операционной системой </w:t>
      </w:r>
      <w:proofErr w:type="spellStart"/>
      <w:r w:rsidRPr="00C005CC">
        <w:rPr>
          <w:rFonts w:ascii="Times New Roman" w:eastAsia="Times New Roman" w:hAnsi="Times New Roman" w:cs="Times New Roman"/>
          <w:sz w:val="28"/>
          <w:szCs w:val="20"/>
          <w:lang w:eastAsia="ru-RU"/>
        </w:rPr>
        <w:t>Windows</w:t>
      </w:r>
      <w:proofErr w:type="spellEnd"/>
      <w:r w:rsidRPr="00C005CC">
        <w:rPr>
          <w:rFonts w:ascii="Times New Roman" w:eastAsia="Times New Roman" w:hAnsi="Times New Roman" w:cs="Times New Roman"/>
          <w:sz w:val="28"/>
          <w:szCs w:val="20"/>
          <w:lang w:eastAsia="ru-RU"/>
        </w:rPr>
        <w:t>.</w:t>
      </w:r>
    </w:p>
    <w:p w14:paraId="61184DF7" w14:textId="77777777" w:rsidR="00C005CC" w:rsidRPr="00C005CC" w:rsidRDefault="00C005CC" w:rsidP="00E654B4">
      <w:pPr>
        <w:spacing w:after="0" w:line="360" w:lineRule="auto"/>
        <w:ind w:right="424" w:firstLine="708"/>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7C73E4BA" w14:textId="77777777" w:rsidR="00C005CC" w:rsidRPr="00C005CC" w:rsidRDefault="00C005CC" w:rsidP="00E654B4">
      <w:pPr>
        <w:spacing w:after="0" w:line="360" w:lineRule="auto"/>
        <w:ind w:right="424" w:firstLine="708"/>
        <w:jc w:val="both"/>
        <w:rPr>
          <w:rFonts w:ascii="Times New Roman" w:eastAsia="Times New Roman" w:hAnsi="Times New Roman" w:cs="Times New Roman"/>
          <w:sz w:val="28"/>
          <w:szCs w:val="20"/>
          <w:lang w:eastAsia="ru-RU"/>
        </w:rPr>
      </w:pPr>
      <w:r w:rsidRPr="00C005CC">
        <w:rPr>
          <w:rFonts w:ascii="Times New Roman" w:eastAsia="Times New Roman" w:hAnsi="Times New Roman" w:cs="Times New Roman"/>
          <w:sz w:val="28"/>
          <w:szCs w:val="20"/>
          <w:lang w:eastAsia="ru-RU"/>
        </w:rPr>
        <w:t>Обслуживание веб-приложения включает в себя:</w:t>
      </w:r>
    </w:p>
    <w:p w14:paraId="051AB846" w14:textId="525B0F17"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и</w:t>
      </w:r>
      <w:r w:rsidR="00C005CC" w:rsidRPr="00E654B4">
        <w:rPr>
          <w:rFonts w:ascii="Times New Roman" w:eastAsia="Times New Roman" w:hAnsi="Times New Roman" w:cs="Times New Roman"/>
          <w:sz w:val="28"/>
          <w:szCs w:val="20"/>
          <w:lang w:eastAsia="ru-RU"/>
        </w:rPr>
        <w:t>нформационное обслуживание – добавление, удаление и редактирование информации в базе данных;</w:t>
      </w:r>
    </w:p>
    <w:p w14:paraId="6D1BFCEA" w14:textId="0A5EC0BC"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с</w:t>
      </w:r>
      <w:r w:rsidR="00C005CC" w:rsidRPr="00E654B4">
        <w:rPr>
          <w:rFonts w:ascii="Times New Roman" w:eastAsia="Times New Roman" w:hAnsi="Times New Roman" w:cs="Times New Roman"/>
          <w:sz w:val="28"/>
          <w:szCs w:val="20"/>
          <w:lang w:eastAsia="ru-RU"/>
        </w:rPr>
        <w:t>истемное администрирование базы данных.</w:t>
      </w:r>
    </w:p>
    <w:p w14:paraId="65C292A5" w14:textId="7014A025"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м</w:t>
      </w:r>
      <w:r w:rsidR="00C005CC" w:rsidRPr="00E654B4">
        <w:rPr>
          <w:rFonts w:ascii="Times New Roman" w:eastAsia="Times New Roman" w:hAnsi="Times New Roman" w:cs="Times New Roman"/>
          <w:sz w:val="28"/>
          <w:szCs w:val="20"/>
          <w:lang w:eastAsia="ru-RU"/>
        </w:rPr>
        <w:t>инимальное количество персонала, требуемого для работы веб-приложения, должно составлять не менее двух штатных единиц – администратор и конечный пользователь.</w:t>
      </w:r>
    </w:p>
    <w:p w14:paraId="7480A4AC" w14:textId="62509FF4"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а</w:t>
      </w:r>
      <w:r w:rsidR="00C005CC" w:rsidRPr="00E654B4">
        <w:rPr>
          <w:rFonts w:ascii="Times New Roman" w:eastAsia="Times New Roman" w:hAnsi="Times New Roman" w:cs="Times New Roman"/>
          <w:sz w:val="28"/>
          <w:szCs w:val="20"/>
          <w:lang w:eastAsia="ru-RU"/>
        </w:rPr>
        <w:t>дминистратор должен иметь техническое образование, связанное с администрированием серверов. В перечень задач, выполняемых администратором, должны входить:</w:t>
      </w:r>
    </w:p>
    <w:p w14:paraId="063A476F" w14:textId="4A153EDD"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з</w:t>
      </w:r>
      <w:r w:rsidR="00C005CC" w:rsidRPr="00E654B4">
        <w:rPr>
          <w:rFonts w:ascii="Times New Roman" w:eastAsia="Times New Roman" w:hAnsi="Times New Roman" w:cs="Times New Roman"/>
          <w:sz w:val="28"/>
          <w:szCs w:val="20"/>
          <w:lang w:eastAsia="ru-RU"/>
        </w:rPr>
        <w:t>адача поддержания работоспособности технических средств;</w:t>
      </w:r>
    </w:p>
    <w:p w14:paraId="04D32500" w14:textId="2C197B5A" w:rsidR="00C005CC" w:rsidRPr="00E654B4"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з</w:t>
      </w:r>
      <w:r w:rsidR="00C005CC" w:rsidRPr="00E654B4">
        <w:rPr>
          <w:rFonts w:ascii="Times New Roman" w:eastAsia="Times New Roman" w:hAnsi="Times New Roman" w:cs="Times New Roman"/>
          <w:sz w:val="28"/>
          <w:szCs w:val="20"/>
          <w:lang w:eastAsia="ru-RU"/>
        </w:rPr>
        <w:t>адача установки и поддержания работоспособности системных программных средств;</w:t>
      </w:r>
    </w:p>
    <w:p w14:paraId="5FEEB09F" w14:textId="689E0814" w:rsidR="00C005CC" w:rsidRDefault="005655D5" w:rsidP="00E654B4">
      <w:pPr>
        <w:pStyle w:val="a8"/>
        <w:numPr>
          <w:ilvl w:val="0"/>
          <w:numId w:val="5"/>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и</w:t>
      </w:r>
      <w:r w:rsidR="00C005CC" w:rsidRPr="00E654B4">
        <w:rPr>
          <w:rFonts w:ascii="Times New Roman" w:eastAsia="Times New Roman" w:hAnsi="Times New Roman" w:cs="Times New Roman"/>
          <w:sz w:val="28"/>
          <w:szCs w:val="20"/>
          <w:lang w:eastAsia="ru-RU"/>
        </w:rPr>
        <w:t>нформационное обслуживание базы данных – добавление, редактирование и удаление информации в базе данных.</w:t>
      </w:r>
    </w:p>
    <w:p w14:paraId="127C63A8" w14:textId="77777777" w:rsidR="00E654B4" w:rsidRPr="00E654B4" w:rsidRDefault="00E654B4" w:rsidP="00E654B4">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3.4 Требования к составу и параметрам технических средств</w:t>
      </w:r>
    </w:p>
    <w:p w14:paraId="4907CCCB" w14:textId="77777777"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Сервер базы данных:</w:t>
      </w:r>
    </w:p>
    <w:p w14:paraId="4B485A64" w14:textId="11A8E60C" w:rsidR="00E654B4" w:rsidRPr="00E654B4" w:rsidRDefault="005655D5" w:rsidP="00E654B4">
      <w:pPr>
        <w:pStyle w:val="a8"/>
        <w:numPr>
          <w:ilvl w:val="0"/>
          <w:numId w:val="6"/>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ц</w:t>
      </w:r>
      <w:r w:rsidR="00E654B4" w:rsidRPr="00E654B4">
        <w:rPr>
          <w:rFonts w:ascii="Times New Roman" w:eastAsia="Times New Roman" w:hAnsi="Times New Roman" w:cs="Times New Roman"/>
          <w:sz w:val="28"/>
          <w:szCs w:val="20"/>
          <w:lang w:eastAsia="ru-RU"/>
        </w:rPr>
        <w:t xml:space="preserve">ентральный процессор </w:t>
      </w:r>
      <w:proofErr w:type="spellStart"/>
      <w:r w:rsidR="00E654B4" w:rsidRPr="00E654B4">
        <w:rPr>
          <w:rFonts w:ascii="Times New Roman" w:eastAsia="Times New Roman" w:hAnsi="Times New Roman" w:cs="Times New Roman"/>
          <w:sz w:val="28"/>
          <w:szCs w:val="20"/>
          <w:lang w:eastAsia="ru-RU"/>
        </w:rPr>
        <w:t>Intel</w:t>
      </w:r>
      <w:proofErr w:type="spellEnd"/>
      <w:r w:rsidR="00E654B4" w:rsidRPr="00E654B4">
        <w:rPr>
          <w:rFonts w:ascii="Times New Roman" w:eastAsia="Times New Roman" w:hAnsi="Times New Roman" w:cs="Times New Roman"/>
          <w:sz w:val="28"/>
          <w:szCs w:val="20"/>
          <w:lang w:eastAsia="ru-RU"/>
        </w:rPr>
        <w:t xml:space="preserve"> или AMD с тактовой частотой не ниже 2 ГГц;</w:t>
      </w:r>
    </w:p>
    <w:p w14:paraId="31C09595" w14:textId="178E1ABA" w:rsidR="00E654B4" w:rsidRPr="00E654B4" w:rsidRDefault="005655D5" w:rsidP="00E654B4">
      <w:pPr>
        <w:pStyle w:val="a8"/>
        <w:numPr>
          <w:ilvl w:val="0"/>
          <w:numId w:val="6"/>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E654B4" w:rsidRPr="00E654B4">
        <w:rPr>
          <w:rFonts w:ascii="Times New Roman" w:eastAsia="Times New Roman" w:hAnsi="Times New Roman" w:cs="Times New Roman"/>
          <w:sz w:val="28"/>
          <w:szCs w:val="20"/>
          <w:lang w:eastAsia="ru-RU"/>
        </w:rPr>
        <w:t>перативная память с объемом не меньше 16 Гб;</w:t>
      </w:r>
    </w:p>
    <w:p w14:paraId="7AA35DDA" w14:textId="41A4062C" w:rsidR="00E654B4" w:rsidRPr="00E654B4" w:rsidRDefault="005655D5" w:rsidP="00E654B4">
      <w:pPr>
        <w:pStyle w:val="a8"/>
        <w:numPr>
          <w:ilvl w:val="0"/>
          <w:numId w:val="6"/>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E654B4" w:rsidRPr="00E654B4">
        <w:rPr>
          <w:rFonts w:ascii="Times New Roman" w:eastAsia="Times New Roman" w:hAnsi="Times New Roman" w:cs="Times New Roman"/>
          <w:sz w:val="28"/>
          <w:szCs w:val="20"/>
          <w:lang w:eastAsia="ru-RU"/>
        </w:rPr>
        <w:t>бъем свободного дискового пространства не меньше 80 Гб.</w:t>
      </w:r>
    </w:p>
    <w:p w14:paraId="68546110" w14:textId="77777777" w:rsidR="00E654B4" w:rsidRPr="00E654B4" w:rsidRDefault="00E654B4" w:rsidP="00E654B4">
      <w:pPr>
        <w:spacing w:after="0" w:line="360" w:lineRule="auto"/>
        <w:ind w:right="424" w:firstLine="360"/>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Рабочее место пользователя:</w:t>
      </w:r>
    </w:p>
    <w:p w14:paraId="081CA02C" w14:textId="4C8D8D17" w:rsidR="00E654B4" w:rsidRPr="00E654B4" w:rsidRDefault="005655D5" w:rsidP="00E654B4">
      <w:pPr>
        <w:pStyle w:val="a8"/>
        <w:numPr>
          <w:ilvl w:val="0"/>
          <w:numId w:val="7"/>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ц</w:t>
      </w:r>
      <w:r w:rsidR="00E654B4" w:rsidRPr="00E654B4">
        <w:rPr>
          <w:rFonts w:ascii="Times New Roman" w:eastAsia="Times New Roman" w:hAnsi="Times New Roman" w:cs="Times New Roman"/>
          <w:sz w:val="28"/>
          <w:szCs w:val="20"/>
          <w:lang w:eastAsia="ru-RU"/>
        </w:rPr>
        <w:t xml:space="preserve">ентральный процессор </w:t>
      </w:r>
      <w:proofErr w:type="spellStart"/>
      <w:r w:rsidR="00E654B4" w:rsidRPr="00E654B4">
        <w:rPr>
          <w:rFonts w:ascii="Times New Roman" w:eastAsia="Times New Roman" w:hAnsi="Times New Roman" w:cs="Times New Roman"/>
          <w:sz w:val="28"/>
          <w:szCs w:val="20"/>
          <w:lang w:eastAsia="ru-RU"/>
        </w:rPr>
        <w:t>Intel</w:t>
      </w:r>
      <w:proofErr w:type="spellEnd"/>
      <w:r w:rsidR="00E654B4" w:rsidRPr="00E654B4">
        <w:rPr>
          <w:rFonts w:ascii="Times New Roman" w:eastAsia="Times New Roman" w:hAnsi="Times New Roman" w:cs="Times New Roman"/>
          <w:sz w:val="28"/>
          <w:szCs w:val="20"/>
          <w:lang w:eastAsia="ru-RU"/>
        </w:rPr>
        <w:t xml:space="preserve"> или AMD с тактовой частотой не ниже 1 ГГц;</w:t>
      </w:r>
    </w:p>
    <w:p w14:paraId="4D39670A" w14:textId="6D6A93A7" w:rsidR="00E654B4" w:rsidRPr="00E654B4" w:rsidRDefault="005655D5" w:rsidP="00E654B4">
      <w:pPr>
        <w:pStyle w:val="a8"/>
        <w:numPr>
          <w:ilvl w:val="0"/>
          <w:numId w:val="7"/>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E654B4" w:rsidRPr="00E654B4">
        <w:rPr>
          <w:rFonts w:ascii="Times New Roman" w:eastAsia="Times New Roman" w:hAnsi="Times New Roman" w:cs="Times New Roman"/>
          <w:sz w:val="28"/>
          <w:szCs w:val="20"/>
          <w:lang w:eastAsia="ru-RU"/>
        </w:rPr>
        <w:t>перативная память с объемом не меньше 4 Гб;</w:t>
      </w:r>
    </w:p>
    <w:p w14:paraId="2E32C72C" w14:textId="2CAF67E1" w:rsidR="00E654B4" w:rsidRPr="00E654B4" w:rsidRDefault="005655D5" w:rsidP="00E654B4">
      <w:pPr>
        <w:pStyle w:val="a8"/>
        <w:numPr>
          <w:ilvl w:val="0"/>
          <w:numId w:val="7"/>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w:t>
      </w:r>
      <w:r w:rsidR="00E654B4" w:rsidRPr="00E654B4">
        <w:rPr>
          <w:rFonts w:ascii="Times New Roman" w:eastAsia="Times New Roman" w:hAnsi="Times New Roman" w:cs="Times New Roman"/>
          <w:sz w:val="28"/>
          <w:szCs w:val="20"/>
          <w:lang w:eastAsia="ru-RU"/>
        </w:rPr>
        <w:t>бъем свободного дискового пространства не меньше 300 Мб.</w:t>
      </w:r>
    </w:p>
    <w:p w14:paraId="6D0FA2F9" w14:textId="77777777" w:rsidR="00E654B4" w:rsidRPr="00E654B4" w:rsidRDefault="00E654B4" w:rsidP="00E654B4">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3.5 Требование к информационной и программной совместимости</w:t>
      </w:r>
    </w:p>
    <w:p w14:paraId="0BEC08F2" w14:textId="2C83442E"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Интерфейс пользователя должен быть интуитивно понятным</w:t>
      </w:r>
      <w:r>
        <w:rPr>
          <w:rFonts w:ascii="Times New Roman" w:eastAsia="Times New Roman" w:hAnsi="Times New Roman" w:cs="Times New Roman"/>
          <w:sz w:val="28"/>
          <w:szCs w:val="20"/>
          <w:lang w:eastAsia="ru-RU"/>
        </w:rPr>
        <w:t xml:space="preserve"> и простым</w:t>
      </w:r>
      <w:r w:rsidRPr="00E654B4">
        <w:rPr>
          <w:rFonts w:ascii="Times New Roman" w:eastAsia="Times New Roman" w:hAnsi="Times New Roman" w:cs="Times New Roman"/>
          <w:sz w:val="28"/>
          <w:szCs w:val="20"/>
          <w:lang w:eastAsia="ru-RU"/>
        </w:rPr>
        <w:t>. Счета-накладные не должны содержать в себе излишнюю информацию о клиенте. Пароли в базе данных должны храниться в виде хеш-функций. Проектирование структуры базы данных должно быть выполнено в рамках разработки технического проекта. На сервере должно быть установлено следующее программное обеспечение:</w:t>
      </w:r>
    </w:p>
    <w:p w14:paraId="791FE156" w14:textId="77C93CC3" w:rsidR="00E654B4" w:rsidRPr="00E654B4" w:rsidRDefault="00E654B4" w:rsidP="00E654B4">
      <w:pPr>
        <w:pStyle w:val="a8"/>
        <w:numPr>
          <w:ilvl w:val="0"/>
          <w:numId w:val="8"/>
        </w:numPr>
        <w:spacing w:after="0" w:line="360" w:lineRule="auto"/>
        <w:ind w:right="424"/>
        <w:jc w:val="both"/>
        <w:rPr>
          <w:rFonts w:ascii="Times New Roman" w:eastAsia="Times New Roman" w:hAnsi="Times New Roman" w:cs="Times New Roman"/>
          <w:sz w:val="28"/>
          <w:szCs w:val="20"/>
          <w:lang w:val="en-US" w:eastAsia="ru-RU"/>
        </w:rPr>
      </w:pPr>
      <w:r w:rsidRPr="00E654B4">
        <w:rPr>
          <w:rFonts w:ascii="Times New Roman" w:eastAsia="Times New Roman" w:hAnsi="Times New Roman" w:cs="Times New Roman"/>
          <w:sz w:val="28"/>
          <w:szCs w:val="20"/>
          <w:lang w:val="en-US" w:eastAsia="ru-RU"/>
        </w:rPr>
        <w:t>MySQL Database;</w:t>
      </w:r>
    </w:p>
    <w:p w14:paraId="57148DA3" w14:textId="1F77F0B6" w:rsidR="00E654B4" w:rsidRPr="004E6FCB" w:rsidRDefault="00E654B4" w:rsidP="00E654B4">
      <w:pPr>
        <w:pStyle w:val="a8"/>
        <w:numPr>
          <w:ilvl w:val="0"/>
          <w:numId w:val="8"/>
        </w:numPr>
        <w:spacing w:after="0" w:line="360" w:lineRule="auto"/>
        <w:ind w:right="424"/>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val="en-US" w:eastAsia="ru-RU"/>
        </w:rPr>
        <w:t>Apache</w:t>
      </w:r>
      <w:r w:rsidRPr="004E6FCB">
        <w:rPr>
          <w:rFonts w:ascii="Times New Roman" w:eastAsia="Times New Roman" w:hAnsi="Times New Roman" w:cs="Times New Roman"/>
          <w:sz w:val="28"/>
          <w:szCs w:val="20"/>
          <w:lang w:eastAsia="ru-RU"/>
        </w:rPr>
        <w:t xml:space="preserve"> </w:t>
      </w:r>
      <w:r w:rsidRPr="00E654B4">
        <w:rPr>
          <w:rFonts w:ascii="Times New Roman" w:eastAsia="Times New Roman" w:hAnsi="Times New Roman" w:cs="Times New Roman"/>
          <w:sz w:val="28"/>
          <w:szCs w:val="20"/>
          <w:lang w:val="en-US" w:eastAsia="ru-RU"/>
        </w:rPr>
        <w:t>HTTP</w:t>
      </w:r>
      <w:r w:rsidRPr="004E6FCB">
        <w:rPr>
          <w:rFonts w:ascii="Times New Roman" w:eastAsia="Times New Roman" w:hAnsi="Times New Roman" w:cs="Times New Roman"/>
          <w:sz w:val="28"/>
          <w:szCs w:val="20"/>
          <w:lang w:eastAsia="ru-RU"/>
        </w:rPr>
        <w:t>-</w:t>
      </w:r>
      <w:r w:rsidRPr="00E654B4">
        <w:rPr>
          <w:rFonts w:ascii="Times New Roman" w:eastAsia="Times New Roman" w:hAnsi="Times New Roman" w:cs="Times New Roman"/>
          <w:sz w:val="28"/>
          <w:szCs w:val="20"/>
          <w:lang w:eastAsia="ru-RU"/>
        </w:rPr>
        <w:t>сервер</w:t>
      </w:r>
      <w:r w:rsidRPr="004E6FCB">
        <w:rPr>
          <w:rFonts w:ascii="Times New Roman" w:eastAsia="Times New Roman" w:hAnsi="Times New Roman" w:cs="Times New Roman"/>
          <w:sz w:val="28"/>
          <w:szCs w:val="20"/>
          <w:lang w:eastAsia="ru-RU"/>
        </w:rPr>
        <w:t xml:space="preserve"> 2.4.41 </w:t>
      </w:r>
      <w:r w:rsidRPr="00E654B4">
        <w:rPr>
          <w:rFonts w:ascii="Times New Roman" w:eastAsia="Times New Roman" w:hAnsi="Times New Roman" w:cs="Times New Roman"/>
          <w:sz w:val="28"/>
          <w:szCs w:val="20"/>
          <w:lang w:eastAsia="ru-RU"/>
        </w:rPr>
        <w:t>и</w:t>
      </w:r>
      <w:r w:rsidRPr="004E6FCB">
        <w:rPr>
          <w:rFonts w:ascii="Times New Roman" w:eastAsia="Times New Roman" w:hAnsi="Times New Roman" w:cs="Times New Roman"/>
          <w:sz w:val="28"/>
          <w:szCs w:val="20"/>
          <w:lang w:eastAsia="ru-RU"/>
        </w:rPr>
        <w:t xml:space="preserve"> </w:t>
      </w:r>
      <w:r w:rsidRPr="00E654B4">
        <w:rPr>
          <w:rFonts w:ascii="Times New Roman" w:eastAsia="Times New Roman" w:hAnsi="Times New Roman" w:cs="Times New Roman"/>
          <w:sz w:val="28"/>
          <w:szCs w:val="20"/>
          <w:lang w:eastAsia="ru-RU"/>
        </w:rPr>
        <w:t>новее</w:t>
      </w:r>
      <w:r w:rsidRPr="004E6FCB">
        <w:rPr>
          <w:rFonts w:ascii="Times New Roman" w:eastAsia="Times New Roman" w:hAnsi="Times New Roman" w:cs="Times New Roman"/>
          <w:sz w:val="28"/>
          <w:szCs w:val="20"/>
          <w:lang w:eastAsia="ru-RU"/>
        </w:rPr>
        <w:t>;</w:t>
      </w:r>
    </w:p>
    <w:p w14:paraId="4A8A878C" w14:textId="38708419" w:rsidR="00E654B4" w:rsidRPr="00E654B4" w:rsidRDefault="00E654B4" w:rsidP="00E654B4">
      <w:pPr>
        <w:pStyle w:val="a8"/>
        <w:numPr>
          <w:ilvl w:val="0"/>
          <w:numId w:val="8"/>
        </w:numPr>
        <w:spacing w:after="0" w:line="360" w:lineRule="auto"/>
        <w:ind w:right="424"/>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PHP 7.2.25 и новее;</w:t>
      </w:r>
    </w:p>
    <w:p w14:paraId="3F7EDDD3" w14:textId="4567C1D6" w:rsidR="00E654B4" w:rsidRPr="00E654B4" w:rsidRDefault="00E654B4" w:rsidP="00E654B4">
      <w:pPr>
        <w:pStyle w:val="a8"/>
        <w:numPr>
          <w:ilvl w:val="0"/>
          <w:numId w:val="8"/>
        </w:numPr>
        <w:spacing w:after="0" w:line="360" w:lineRule="auto"/>
        <w:ind w:right="424"/>
        <w:jc w:val="both"/>
        <w:rPr>
          <w:rFonts w:ascii="Times New Roman" w:eastAsia="Times New Roman" w:hAnsi="Times New Roman" w:cs="Times New Roman"/>
          <w:sz w:val="28"/>
          <w:szCs w:val="20"/>
          <w:lang w:eastAsia="ru-RU"/>
        </w:rPr>
      </w:pPr>
      <w:proofErr w:type="spellStart"/>
      <w:r w:rsidRPr="00E654B4">
        <w:rPr>
          <w:rFonts w:ascii="Times New Roman" w:eastAsia="Times New Roman" w:hAnsi="Times New Roman" w:cs="Times New Roman"/>
          <w:sz w:val="28"/>
          <w:szCs w:val="20"/>
          <w:lang w:eastAsia="ru-RU"/>
        </w:rPr>
        <w:t>phpMyAdmin</w:t>
      </w:r>
      <w:proofErr w:type="spellEnd"/>
      <w:r w:rsidRPr="00E654B4">
        <w:rPr>
          <w:rFonts w:ascii="Times New Roman" w:eastAsia="Times New Roman" w:hAnsi="Times New Roman" w:cs="Times New Roman"/>
          <w:sz w:val="28"/>
          <w:szCs w:val="20"/>
          <w:lang w:eastAsia="ru-RU"/>
        </w:rPr>
        <w:t xml:space="preserve"> 4.9.2 и новее.</w:t>
      </w:r>
    </w:p>
    <w:p w14:paraId="1828CD0F" w14:textId="77777777" w:rsidR="00E654B4" w:rsidRDefault="00E654B4" w:rsidP="00E654B4">
      <w:pPr>
        <w:spacing w:after="0" w:line="360" w:lineRule="auto"/>
        <w:ind w:right="425" w:firstLine="709"/>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 xml:space="preserve">Исходный код веб-приложения должен быть реализован с помощью языка гипертекстовой разметки HTML, языка таблиц стилей CSS, </w:t>
      </w:r>
      <w:proofErr w:type="spellStart"/>
      <w:r w:rsidRPr="00E654B4">
        <w:rPr>
          <w:rFonts w:ascii="Times New Roman" w:eastAsia="Times New Roman" w:hAnsi="Times New Roman" w:cs="Times New Roman"/>
          <w:sz w:val="28"/>
          <w:szCs w:val="20"/>
          <w:lang w:eastAsia="ru-RU"/>
        </w:rPr>
        <w:t>JavaScript</w:t>
      </w:r>
      <w:proofErr w:type="spellEnd"/>
      <w:r w:rsidRPr="00E654B4">
        <w:rPr>
          <w:rFonts w:ascii="Times New Roman" w:eastAsia="Times New Roman" w:hAnsi="Times New Roman" w:cs="Times New Roman"/>
          <w:sz w:val="28"/>
          <w:szCs w:val="20"/>
          <w:lang w:eastAsia="ru-RU"/>
        </w:rPr>
        <w:t xml:space="preserve"> </w:t>
      </w:r>
    </w:p>
    <w:p w14:paraId="0110CAF0" w14:textId="4A8DBCFC" w:rsidR="00E654B4" w:rsidRPr="00E654B4" w:rsidRDefault="00E654B4" w:rsidP="00E654B4">
      <w:pPr>
        <w:spacing w:after="0" w:line="360" w:lineRule="auto"/>
        <w:ind w:right="425"/>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 xml:space="preserve">и PHP. При реализации исходного кода на </w:t>
      </w:r>
      <w:r>
        <w:rPr>
          <w:rFonts w:ascii="Times New Roman" w:eastAsia="Times New Roman" w:hAnsi="Times New Roman" w:cs="Times New Roman"/>
          <w:sz w:val="28"/>
          <w:szCs w:val="20"/>
          <w:lang w:val="en-US" w:eastAsia="ru-RU"/>
        </w:rPr>
        <w:t>PHP</w:t>
      </w:r>
      <w:r w:rsidRPr="00E654B4">
        <w:rPr>
          <w:rFonts w:ascii="Times New Roman" w:eastAsia="Times New Roman" w:hAnsi="Times New Roman" w:cs="Times New Roman"/>
          <w:sz w:val="28"/>
          <w:szCs w:val="20"/>
          <w:lang w:eastAsia="ru-RU"/>
        </w:rPr>
        <w:t xml:space="preserve"> должен использоваться стандарт PHP </w:t>
      </w:r>
      <w:proofErr w:type="spellStart"/>
      <w:r w:rsidRPr="00E654B4">
        <w:rPr>
          <w:rFonts w:ascii="Times New Roman" w:eastAsia="Times New Roman" w:hAnsi="Times New Roman" w:cs="Times New Roman"/>
          <w:sz w:val="28"/>
          <w:szCs w:val="20"/>
          <w:lang w:eastAsia="ru-RU"/>
        </w:rPr>
        <w:t>Standarts</w:t>
      </w:r>
      <w:proofErr w:type="spellEnd"/>
      <w:r w:rsidRPr="00E654B4">
        <w:rPr>
          <w:rFonts w:ascii="Times New Roman" w:eastAsia="Times New Roman" w:hAnsi="Times New Roman" w:cs="Times New Roman"/>
          <w:sz w:val="28"/>
          <w:szCs w:val="20"/>
          <w:lang w:eastAsia="ru-RU"/>
        </w:rPr>
        <w:t xml:space="preserve"> </w:t>
      </w:r>
      <w:proofErr w:type="spellStart"/>
      <w:r w:rsidRPr="00E654B4">
        <w:rPr>
          <w:rFonts w:ascii="Times New Roman" w:eastAsia="Times New Roman" w:hAnsi="Times New Roman" w:cs="Times New Roman"/>
          <w:sz w:val="28"/>
          <w:szCs w:val="20"/>
          <w:lang w:eastAsia="ru-RU"/>
        </w:rPr>
        <w:t>Recommendations</w:t>
      </w:r>
      <w:proofErr w:type="spellEnd"/>
      <w:r w:rsidRPr="00E654B4">
        <w:rPr>
          <w:rFonts w:ascii="Times New Roman" w:eastAsia="Times New Roman" w:hAnsi="Times New Roman" w:cs="Times New Roman"/>
          <w:sz w:val="28"/>
          <w:szCs w:val="20"/>
          <w:lang w:eastAsia="ru-RU"/>
        </w:rPr>
        <w:t xml:space="preserve"> (PSR). Взаимодействие с системой </w:t>
      </w:r>
      <w:r w:rsidRPr="00E654B4">
        <w:rPr>
          <w:rFonts w:ascii="Times New Roman" w:eastAsia="Times New Roman" w:hAnsi="Times New Roman" w:cs="Times New Roman"/>
          <w:sz w:val="28"/>
          <w:szCs w:val="20"/>
          <w:lang w:eastAsia="ru-RU"/>
        </w:rPr>
        <w:lastRenderedPageBreak/>
        <w:t>управления базами данных и создание базы данных реализуется на языке SQL.</w:t>
      </w:r>
    </w:p>
    <w:p w14:paraId="7C460026" w14:textId="43935758" w:rsidR="00E654B4" w:rsidRPr="00E654B4" w:rsidRDefault="00E654B4" w:rsidP="00E654B4">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3.</w:t>
      </w:r>
      <w:r w:rsidR="00B63585" w:rsidRPr="00B63585">
        <w:rPr>
          <w:rFonts w:ascii="Times New Roman" w:eastAsia="Times New Roman" w:hAnsi="Times New Roman" w:cs="Times New Roman"/>
          <w:sz w:val="28"/>
          <w:szCs w:val="20"/>
          <w:lang w:eastAsia="ru-RU"/>
        </w:rPr>
        <w:t>6</w:t>
      </w:r>
      <w:r w:rsidRPr="00E654B4">
        <w:rPr>
          <w:rFonts w:ascii="Times New Roman" w:eastAsia="Times New Roman" w:hAnsi="Times New Roman" w:cs="Times New Roman"/>
          <w:sz w:val="28"/>
          <w:szCs w:val="20"/>
          <w:lang w:eastAsia="ru-RU"/>
        </w:rPr>
        <w:t xml:space="preserve"> Требование к защите информации и программ</w:t>
      </w:r>
    </w:p>
    <w:p w14:paraId="24809D08" w14:textId="77777777"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Доступ к информации базы данных на чтение, редактирование или удаление предоставляется только авторизованным пользователям с соответствующими правами доступа. Должна быть предусмотрена защита от SQL инъекций. Для авторизации в веб-приложении необходимо корректно ввести имя пользователя и пароль.</w:t>
      </w:r>
    </w:p>
    <w:p w14:paraId="7514F838" w14:textId="77777777"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Разграничение доступа к объектам базы данных должно быть реализовано средством веб-приложения.</w:t>
      </w:r>
    </w:p>
    <w:p w14:paraId="40838503" w14:textId="1148BAB5" w:rsidR="00E654B4" w:rsidRPr="00E654B4" w:rsidRDefault="00E654B4" w:rsidP="00E654B4">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3.</w:t>
      </w:r>
      <w:r w:rsidR="00B63585" w:rsidRPr="004E6FCB">
        <w:rPr>
          <w:rFonts w:ascii="Times New Roman" w:eastAsia="Times New Roman" w:hAnsi="Times New Roman" w:cs="Times New Roman"/>
          <w:sz w:val="28"/>
          <w:szCs w:val="20"/>
          <w:lang w:eastAsia="ru-RU"/>
        </w:rPr>
        <w:t>7</w:t>
      </w:r>
      <w:r w:rsidRPr="00E654B4">
        <w:rPr>
          <w:rFonts w:ascii="Times New Roman" w:eastAsia="Times New Roman" w:hAnsi="Times New Roman" w:cs="Times New Roman"/>
          <w:sz w:val="28"/>
          <w:szCs w:val="20"/>
          <w:lang w:eastAsia="ru-RU"/>
        </w:rPr>
        <w:t xml:space="preserve"> Требование к маркировке и упаковке</w:t>
      </w:r>
    </w:p>
    <w:p w14:paraId="1092A9EC" w14:textId="77777777"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Требования маркировке и условиям упаковки не предъявляются.</w:t>
      </w:r>
    </w:p>
    <w:p w14:paraId="658D7070" w14:textId="77777777" w:rsidR="00E654B4" w:rsidRPr="00E654B4" w:rsidRDefault="00E654B4" w:rsidP="00E654B4">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3.8 Специальные требования</w:t>
      </w:r>
    </w:p>
    <w:p w14:paraId="7E1F713E" w14:textId="77777777" w:rsidR="00E654B4" w:rsidRPr="00E654B4" w:rsidRDefault="00E654B4" w:rsidP="00E654B4">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Резервное копирование данных веб-приложения и базы данных должно выполняться на сервере автоматически каждые сутки в 00:00 по Московскому времени.</w:t>
      </w:r>
    </w:p>
    <w:p w14:paraId="174861B2" w14:textId="77777777" w:rsidR="00E654B4" w:rsidRPr="00E654B4" w:rsidRDefault="00E654B4" w:rsidP="00B63585">
      <w:pPr>
        <w:spacing w:before="240"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4 ТРЕБОВАНИЕ К ПРОГРАММНОЙ ДОКУМЕНТАЦИИ</w:t>
      </w:r>
    </w:p>
    <w:p w14:paraId="4ED89B0B" w14:textId="77777777" w:rsidR="00E654B4" w:rsidRPr="00E654B4" w:rsidRDefault="00E654B4" w:rsidP="00B63585">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Предварительный состав программной документации должен включать в себя:</w:t>
      </w:r>
    </w:p>
    <w:p w14:paraId="66C0C35E" w14:textId="6030E01A" w:rsidR="00E654B4" w:rsidRPr="00B63585" w:rsidRDefault="005655D5" w:rsidP="00B63585">
      <w:pPr>
        <w:pStyle w:val="a8"/>
        <w:numPr>
          <w:ilvl w:val="0"/>
          <w:numId w:val="9"/>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т</w:t>
      </w:r>
      <w:r w:rsidR="00E654B4" w:rsidRPr="00B63585">
        <w:rPr>
          <w:rFonts w:ascii="Times New Roman" w:eastAsia="Times New Roman" w:hAnsi="Times New Roman" w:cs="Times New Roman"/>
          <w:sz w:val="28"/>
          <w:szCs w:val="20"/>
          <w:lang w:eastAsia="ru-RU"/>
        </w:rPr>
        <w:t>ехническое задание;</w:t>
      </w:r>
    </w:p>
    <w:p w14:paraId="46305A85" w14:textId="53856254" w:rsidR="00B63585" w:rsidRDefault="005655D5" w:rsidP="006E501B">
      <w:pPr>
        <w:pStyle w:val="a8"/>
        <w:numPr>
          <w:ilvl w:val="0"/>
          <w:numId w:val="9"/>
        </w:numPr>
        <w:spacing w:after="0" w:line="360" w:lineRule="auto"/>
        <w:ind w:right="424"/>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w:t>
      </w:r>
      <w:r w:rsidR="00E654B4" w:rsidRPr="00B63585">
        <w:rPr>
          <w:rFonts w:ascii="Times New Roman" w:eastAsia="Times New Roman" w:hAnsi="Times New Roman" w:cs="Times New Roman"/>
          <w:sz w:val="28"/>
          <w:szCs w:val="20"/>
          <w:lang w:eastAsia="ru-RU"/>
        </w:rPr>
        <w:t>ояснительную записку</w:t>
      </w:r>
      <w:r w:rsidR="00D817E5">
        <w:rPr>
          <w:rFonts w:ascii="Times New Roman" w:eastAsia="Times New Roman" w:hAnsi="Times New Roman" w:cs="Times New Roman"/>
          <w:sz w:val="28"/>
          <w:szCs w:val="20"/>
          <w:lang w:eastAsia="ru-RU"/>
        </w:rPr>
        <w:t>.</w:t>
      </w:r>
    </w:p>
    <w:p w14:paraId="7E21BEAA" w14:textId="6F9C740B" w:rsidR="00B63585" w:rsidRDefault="00B63585" w:rsidP="00B63585">
      <w:pPr>
        <w:spacing w:after="0" w:line="360" w:lineRule="auto"/>
        <w:ind w:right="424"/>
        <w:jc w:val="both"/>
        <w:rPr>
          <w:rFonts w:ascii="Times New Roman" w:eastAsia="Times New Roman" w:hAnsi="Times New Roman" w:cs="Times New Roman"/>
          <w:sz w:val="28"/>
          <w:szCs w:val="20"/>
          <w:lang w:eastAsia="ru-RU"/>
        </w:rPr>
      </w:pPr>
    </w:p>
    <w:p w14:paraId="7BCBEBED" w14:textId="5926E672" w:rsidR="00D21FC9" w:rsidRDefault="00D21FC9" w:rsidP="00B63585">
      <w:pPr>
        <w:spacing w:after="0" w:line="360" w:lineRule="auto"/>
        <w:ind w:right="424"/>
        <w:jc w:val="both"/>
        <w:rPr>
          <w:rFonts w:ascii="Times New Roman" w:eastAsia="Times New Roman" w:hAnsi="Times New Roman" w:cs="Times New Roman"/>
          <w:sz w:val="28"/>
          <w:szCs w:val="20"/>
          <w:lang w:eastAsia="ru-RU"/>
        </w:rPr>
      </w:pPr>
    </w:p>
    <w:p w14:paraId="44638D4A" w14:textId="7664031A" w:rsidR="00D21FC9" w:rsidRDefault="00D21FC9" w:rsidP="00B63585">
      <w:pPr>
        <w:spacing w:after="0" w:line="360" w:lineRule="auto"/>
        <w:ind w:right="424"/>
        <w:jc w:val="both"/>
        <w:rPr>
          <w:rFonts w:ascii="Times New Roman" w:eastAsia="Times New Roman" w:hAnsi="Times New Roman" w:cs="Times New Roman"/>
          <w:sz w:val="28"/>
          <w:szCs w:val="20"/>
          <w:lang w:eastAsia="ru-RU"/>
        </w:rPr>
      </w:pPr>
    </w:p>
    <w:p w14:paraId="75D7E09F" w14:textId="1F032DB8" w:rsidR="00D817E5" w:rsidRDefault="00D817E5" w:rsidP="00B63585">
      <w:pPr>
        <w:spacing w:after="0" w:line="360" w:lineRule="auto"/>
        <w:ind w:right="424"/>
        <w:jc w:val="both"/>
        <w:rPr>
          <w:ins w:id="427" w:author="Alex" w:date="2020-06-11T03:48:00Z"/>
          <w:rFonts w:ascii="Times New Roman" w:eastAsia="Times New Roman" w:hAnsi="Times New Roman" w:cs="Times New Roman"/>
          <w:sz w:val="28"/>
          <w:szCs w:val="20"/>
          <w:lang w:eastAsia="ru-RU"/>
        </w:rPr>
      </w:pPr>
    </w:p>
    <w:p w14:paraId="57FDA011" w14:textId="37F29D2B" w:rsidR="007E6CE7" w:rsidRDefault="007E6CE7" w:rsidP="00B63585">
      <w:pPr>
        <w:spacing w:after="0" w:line="360" w:lineRule="auto"/>
        <w:ind w:right="424"/>
        <w:jc w:val="both"/>
        <w:rPr>
          <w:ins w:id="428" w:author="Alex" w:date="2020-06-11T03:49:00Z"/>
          <w:rFonts w:ascii="Times New Roman" w:eastAsia="Times New Roman" w:hAnsi="Times New Roman" w:cs="Times New Roman"/>
          <w:sz w:val="28"/>
          <w:szCs w:val="20"/>
          <w:lang w:eastAsia="ru-RU"/>
        </w:rPr>
      </w:pPr>
    </w:p>
    <w:p w14:paraId="71845129" w14:textId="77777777" w:rsidR="007E6CE7" w:rsidRDefault="007E6CE7" w:rsidP="00B63585">
      <w:pPr>
        <w:spacing w:after="0" w:line="360" w:lineRule="auto"/>
        <w:ind w:right="424"/>
        <w:jc w:val="both"/>
        <w:rPr>
          <w:rFonts w:ascii="Times New Roman" w:eastAsia="Times New Roman" w:hAnsi="Times New Roman" w:cs="Times New Roman"/>
          <w:sz w:val="28"/>
          <w:szCs w:val="20"/>
          <w:lang w:eastAsia="ru-RU"/>
        </w:rPr>
      </w:pPr>
    </w:p>
    <w:p w14:paraId="034E86C3" w14:textId="77777777" w:rsidR="00E654B4" w:rsidRPr="00E654B4" w:rsidRDefault="00E654B4" w:rsidP="00B63585">
      <w:pPr>
        <w:spacing w:after="0" w:line="480" w:lineRule="auto"/>
        <w:ind w:right="424"/>
        <w:jc w:val="center"/>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lastRenderedPageBreak/>
        <w:t>5 ТЕХНИКО-ЭКОНОМИЧЕСКИЕ ПОКАЗАТЕЛИ</w:t>
      </w:r>
    </w:p>
    <w:p w14:paraId="3C9C646F" w14:textId="075E5CE8" w:rsidR="00E654B4" w:rsidRDefault="00E654B4" w:rsidP="00B63585">
      <w:pPr>
        <w:spacing w:after="0" w:line="360" w:lineRule="auto"/>
        <w:ind w:right="424" w:firstLine="708"/>
        <w:jc w:val="both"/>
        <w:rPr>
          <w:rFonts w:ascii="Times New Roman" w:eastAsia="Times New Roman" w:hAnsi="Times New Roman" w:cs="Times New Roman"/>
          <w:sz w:val="28"/>
          <w:szCs w:val="20"/>
          <w:lang w:eastAsia="ru-RU"/>
        </w:rPr>
      </w:pPr>
      <w:r w:rsidRPr="00E654B4">
        <w:rPr>
          <w:rFonts w:ascii="Times New Roman" w:eastAsia="Times New Roman" w:hAnsi="Times New Roman" w:cs="Times New Roman"/>
          <w:sz w:val="28"/>
          <w:szCs w:val="20"/>
          <w:lang w:eastAsia="ru-RU"/>
        </w:rPr>
        <w:t>Экономические преимущества разработки и ориентировочная экономическая эффективность не рассчитываются.</w:t>
      </w:r>
    </w:p>
    <w:p w14:paraId="6084E887" w14:textId="69A237FF" w:rsidR="00B63585" w:rsidRDefault="00B63585" w:rsidP="00B63585">
      <w:pPr>
        <w:spacing w:before="240" w:after="0" w:line="480" w:lineRule="auto"/>
        <w:ind w:right="369"/>
        <w:jc w:val="center"/>
        <w:rPr>
          <w:ins w:id="429" w:author="Alex" w:date="2020-06-11T03:17:00Z"/>
          <w:rFonts w:ascii="Times New Roman" w:eastAsia="Times New Roman" w:hAnsi="Times New Roman" w:cs="Times New Roman"/>
          <w:sz w:val="28"/>
          <w:szCs w:val="20"/>
          <w:lang w:eastAsia="ru-RU"/>
        </w:rPr>
      </w:pPr>
      <w:r w:rsidRPr="00B63585">
        <w:rPr>
          <w:rFonts w:ascii="Times New Roman" w:eastAsia="Times New Roman" w:hAnsi="Times New Roman" w:cs="Times New Roman"/>
          <w:sz w:val="28"/>
          <w:szCs w:val="20"/>
          <w:lang w:eastAsia="ru-RU"/>
        </w:rPr>
        <w:t>6 СТАДИИ И ЭТАПЫ РАЗРАБОТКИ</w:t>
      </w:r>
    </w:p>
    <w:p w14:paraId="0F4B0FAD" w14:textId="38BD5089" w:rsidR="00803DBA" w:rsidRPr="007542BE" w:rsidRDefault="00803DBA">
      <w:pPr>
        <w:spacing w:after="0" w:line="360" w:lineRule="auto"/>
        <w:ind w:right="369"/>
        <w:jc w:val="both"/>
        <w:rPr>
          <w:rFonts w:ascii="Times New Roman" w:eastAsia="Times New Roman" w:hAnsi="Times New Roman" w:cs="Times New Roman"/>
          <w:sz w:val="28"/>
          <w:szCs w:val="20"/>
          <w:lang w:eastAsia="ru-RU"/>
        </w:rPr>
        <w:pPrChange w:id="430" w:author="Alex" w:date="2020-06-11T03:17:00Z">
          <w:pPr>
            <w:spacing w:before="240" w:after="0" w:line="480" w:lineRule="auto"/>
            <w:ind w:right="369"/>
            <w:jc w:val="center"/>
          </w:pPr>
        </w:pPrChange>
      </w:pPr>
      <w:ins w:id="431" w:author="Alex" w:date="2020-06-11T03:17:00Z">
        <w:r>
          <w:rPr>
            <w:rFonts w:ascii="Times New Roman" w:eastAsia="Times New Roman" w:hAnsi="Times New Roman" w:cs="Times New Roman"/>
            <w:sz w:val="28"/>
            <w:szCs w:val="20"/>
            <w:lang w:eastAsia="ru-RU"/>
          </w:rPr>
          <w:tab/>
          <w:t>Стадии и этапы разработки программного продукта «Интернет-магазин» перечислены в таблице А.2.</w:t>
        </w:r>
      </w:ins>
    </w:p>
    <w:p w14:paraId="65D95E87" w14:textId="0D5E1279" w:rsidR="00B63585" w:rsidRPr="00B63585" w:rsidRDefault="00B63585">
      <w:pPr>
        <w:spacing w:after="0" w:line="360" w:lineRule="auto"/>
        <w:ind w:left="284" w:right="369" w:firstLine="709"/>
        <w:jc w:val="both"/>
        <w:rPr>
          <w:rFonts w:ascii="Times New Roman" w:eastAsia="Times New Roman" w:hAnsi="Times New Roman" w:cs="Times New Roman"/>
          <w:sz w:val="28"/>
          <w:szCs w:val="20"/>
          <w:lang w:eastAsia="ru-RU"/>
        </w:rPr>
      </w:pPr>
      <w:r w:rsidRPr="00B63585">
        <w:rPr>
          <w:rFonts w:ascii="Times New Roman" w:eastAsia="Times New Roman" w:hAnsi="Times New Roman" w:cs="Times New Roman"/>
          <w:sz w:val="28"/>
          <w:szCs w:val="20"/>
          <w:lang w:eastAsia="ru-RU"/>
        </w:rPr>
        <w:t xml:space="preserve">Таблица </w:t>
      </w:r>
      <w:r w:rsidR="006E501B">
        <w:rPr>
          <w:rFonts w:ascii="Times New Roman" w:eastAsia="Times New Roman" w:hAnsi="Times New Roman" w:cs="Times New Roman"/>
          <w:sz w:val="28"/>
          <w:szCs w:val="20"/>
          <w:lang w:eastAsia="ru-RU"/>
        </w:rPr>
        <w:t>А.</w:t>
      </w:r>
      <w:r w:rsidRPr="00B63585">
        <w:rPr>
          <w:rFonts w:ascii="Times New Roman" w:eastAsia="Times New Roman" w:hAnsi="Times New Roman" w:cs="Times New Roman"/>
          <w:sz w:val="28"/>
          <w:szCs w:val="20"/>
          <w:lang w:eastAsia="ru-RU"/>
        </w:rPr>
        <w:t>2 – Стадии раз</w:t>
      </w:r>
      <w:commentRangeStart w:id="432"/>
      <w:r w:rsidRPr="00B63585">
        <w:rPr>
          <w:rFonts w:ascii="Times New Roman" w:eastAsia="Times New Roman" w:hAnsi="Times New Roman" w:cs="Times New Roman"/>
          <w:sz w:val="28"/>
          <w:szCs w:val="20"/>
          <w:lang w:eastAsia="ru-RU"/>
        </w:rPr>
        <w:t>работки</w:t>
      </w:r>
      <w:commentRangeEnd w:id="432"/>
      <w:r w:rsidR="006E501B">
        <w:rPr>
          <w:rStyle w:val="aa"/>
        </w:rPr>
        <w:commentReference w:id="432"/>
      </w:r>
    </w:p>
    <w:tbl>
      <w:tblPr>
        <w:tblStyle w:val="a9"/>
        <w:tblW w:w="9214" w:type="dxa"/>
        <w:tblInd w:w="-5" w:type="dxa"/>
        <w:tblLayout w:type="fixed"/>
        <w:tblLook w:val="04A0" w:firstRow="1" w:lastRow="0" w:firstColumn="1" w:lastColumn="0" w:noHBand="0" w:noVBand="1"/>
      </w:tblPr>
      <w:tblGrid>
        <w:gridCol w:w="567"/>
        <w:gridCol w:w="4253"/>
        <w:gridCol w:w="1843"/>
        <w:gridCol w:w="2551"/>
      </w:tblGrid>
      <w:tr w:rsidR="00B63585" w:rsidRPr="00B63585" w14:paraId="043869EB" w14:textId="77777777" w:rsidTr="006E501B">
        <w:trPr>
          <w:trHeight w:val="523"/>
        </w:trPr>
        <w:tc>
          <w:tcPr>
            <w:tcW w:w="567" w:type="dxa"/>
            <w:vAlign w:val="center"/>
          </w:tcPr>
          <w:p w14:paraId="5F0C58ED" w14:textId="77777777" w:rsidR="00B63585" w:rsidRPr="00B63585" w:rsidRDefault="00B63585" w:rsidP="00B63585">
            <w:pPr>
              <w:spacing w:line="360" w:lineRule="auto"/>
              <w:ind w:right="29"/>
              <w:jc w:val="center"/>
              <w:rPr>
                <w:sz w:val="28"/>
              </w:rPr>
            </w:pPr>
            <w:bookmarkStart w:id="433" w:name="_Hlk26837419"/>
            <w:r w:rsidRPr="00B63585">
              <w:rPr>
                <w:sz w:val="28"/>
              </w:rPr>
              <w:t>№</w:t>
            </w:r>
          </w:p>
        </w:tc>
        <w:tc>
          <w:tcPr>
            <w:tcW w:w="4253" w:type="dxa"/>
            <w:vAlign w:val="center"/>
          </w:tcPr>
          <w:p w14:paraId="77BC6DE9" w14:textId="77777777" w:rsidR="00B63585" w:rsidRPr="00B63585" w:rsidRDefault="00B63585" w:rsidP="00B63585">
            <w:pPr>
              <w:spacing w:line="276" w:lineRule="auto"/>
              <w:ind w:left="-108" w:right="-115"/>
              <w:jc w:val="center"/>
              <w:rPr>
                <w:sz w:val="28"/>
              </w:rPr>
            </w:pPr>
            <w:r w:rsidRPr="00B63585">
              <w:rPr>
                <w:sz w:val="28"/>
              </w:rPr>
              <w:t>Наименование этапа</w:t>
            </w:r>
          </w:p>
        </w:tc>
        <w:tc>
          <w:tcPr>
            <w:tcW w:w="1843" w:type="dxa"/>
            <w:vAlign w:val="center"/>
          </w:tcPr>
          <w:p w14:paraId="12D1807A" w14:textId="77777777" w:rsidR="00B63585" w:rsidRPr="00B63585" w:rsidRDefault="00B63585" w:rsidP="00B63585">
            <w:pPr>
              <w:spacing w:line="276" w:lineRule="auto"/>
              <w:jc w:val="center"/>
              <w:rPr>
                <w:sz w:val="28"/>
              </w:rPr>
            </w:pPr>
            <w:r w:rsidRPr="00B63585">
              <w:rPr>
                <w:sz w:val="28"/>
              </w:rPr>
              <w:t>Срок, даты</w:t>
            </w:r>
          </w:p>
        </w:tc>
        <w:tc>
          <w:tcPr>
            <w:tcW w:w="2551" w:type="dxa"/>
            <w:vAlign w:val="center"/>
          </w:tcPr>
          <w:p w14:paraId="0A3A937A" w14:textId="77777777" w:rsidR="00B63585" w:rsidRPr="00B63585" w:rsidRDefault="00B63585" w:rsidP="00B63585">
            <w:pPr>
              <w:spacing w:line="276" w:lineRule="auto"/>
              <w:ind w:left="-111"/>
              <w:jc w:val="center"/>
              <w:rPr>
                <w:sz w:val="28"/>
              </w:rPr>
            </w:pPr>
            <w:r w:rsidRPr="00B63585">
              <w:rPr>
                <w:sz w:val="28"/>
              </w:rPr>
              <w:t>Отчетность</w:t>
            </w:r>
          </w:p>
        </w:tc>
      </w:tr>
      <w:bookmarkEnd w:id="433"/>
      <w:tr w:rsidR="00B63585" w:rsidRPr="00B63585" w14:paraId="022A8847" w14:textId="77777777" w:rsidTr="006E501B">
        <w:tc>
          <w:tcPr>
            <w:tcW w:w="567" w:type="dxa"/>
            <w:vAlign w:val="center"/>
          </w:tcPr>
          <w:p w14:paraId="03441180" w14:textId="77777777" w:rsidR="00B63585" w:rsidRPr="00B63585" w:rsidRDefault="00B63585" w:rsidP="00B63585">
            <w:pPr>
              <w:spacing w:line="360" w:lineRule="auto"/>
              <w:ind w:right="29"/>
              <w:jc w:val="center"/>
              <w:rPr>
                <w:sz w:val="28"/>
              </w:rPr>
            </w:pPr>
            <w:r w:rsidRPr="00B63585">
              <w:rPr>
                <w:sz w:val="28"/>
              </w:rPr>
              <w:t>1</w:t>
            </w:r>
          </w:p>
        </w:tc>
        <w:tc>
          <w:tcPr>
            <w:tcW w:w="4253" w:type="dxa"/>
            <w:vAlign w:val="center"/>
          </w:tcPr>
          <w:p w14:paraId="656006A8" w14:textId="036918AB" w:rsidR="00B63585" w:rsidRPr="003521E0" w:rsidRDefault="00D21FC9">
            <w:pPr>
              <w:tabs>
                <w:tab w:val="left" w:pos="4428"/>
              </w:tabs>
              <w:spacing w:line="276" w:lineRule="auto"/>
              <w:ind w:right="28" w:hanging="108"/>
              <w:jc w:val="center"/>
              <w:rPr>
                <w:sz w:val="28"/>
              </w:rPr>
            </w:pPr>
            <w:r>
              <w:rPr>
                <w:sz w:val="28"/>
              </w:rPr>
              <w:t>Исследование предметной области</w:t>
            </w:r>
          </w:p>
        </w:tc>
        <w:tc>
          <w:tcPr>
            <w:tcW w:w="1843" w:type="dxa"/>
            <w:vAlign w:val="center"/>
          </w:tcPr>
          <w:p w14:paraId="2FEC4CDA" w14:textId="7665F942" w:rsidR="00B63585" w:rsidRPr="006E501B" w:rsidRDefault="00D21FC9">
            <w:pPr>
              <w:spacing w:line="276" w:lineRule="auto"/>
              <w:ind w:left="40" w:right="30" w:hanging="40"/>
              <w:jc w:val="center"/>
              <w:rPr>
                <w:sz w:val="28"/>
              </w:rPr>
            </w:pPr>
            <w:r>
              <w:rPr>
                <w:sz w:val="28"/>
              </w:rPr>
              <w:t>17.04.2020 – 18.04.2020</w:t>
            </w:r>
          </w:p>
        </w:tc>
        <w:tc>
          <w:tcPr>
            <w:tcW w:w="2551" w:type="dxa"/>
            <w:vAlign w:val="center"/>
          </w:tcPr>
          <w:p w14:paraId="174D0E4E" w14:textId="4B3DD0CB" w:rsidR="00B63585" w:rsidRPr="00B63585" w:rsidRDefault="00D21FC9" w:rsidP="00B63585">
            <w:pPr>
              <w:spacing w:line="276" w:lineRule="auto"/>
              <w:ind w:right="35"/>
              <w:jc w:val="center"/>
              <w:rPr>
                <w:sz w:val="28"/>
              </w:rPr>
            </w:pPr>
            <w:r>
              <w:rPr>
                <w:sz w:val="28"/>
              </w:rPr>
              <w:t>Пояснительная записка</w:t>
            </w:r>
          </w:p>
        </w:tc>
      </w:tr>
      <w:tr w:rsidR="00B63585" w:rsidRPr="00B63585" w14:paraId="7F0CE7F1" w14:textId="77777777" w:rsidTr="006E501B">
        <w:tc>
          <w:tcPr>
            <w:tcW w:w="567" w:type="dxa"/>
            <w:vAlign w:val="center"/>
          </w:tcPr>
          <w:p w14:paraId="34BAB947" w14:textId="77777777" w:rsidR="00B63585" w:rsidRPr="00B63585" w:rsidRDefault="00B63585" w:rsidP="00B63585">
            <w:pPr>
              <w:spacing w:line="360" w:lineRule="auto"/>
              <w:ind w:right="29"/>
              <w:jc w:val="center"/>
              <w:rPr>
                <w:sz w:val="28"/>
              </w:rPr>
            </w:pPr>
            <w:r w:rsidRPr="00B63585">
              <w:rPr>
                <w:sz w:val="28"/>
              </w:rPr>
              <w:t>2</w:t>
            </w:r>
          </w:p>
        </w:tc>
        <w:tc>
          <w:tcPr>
            <w:tcW w:w="4253" w:type="dxa"/>
            <w:vAlign w:val="center"/>
          </w:tcPr>
          <w:p w14:paraId="7A629615" w14:textId="3B8920E7" w:rsidR="00B63585" w:rsidRPr="00B63585" w:rsidRDefault="00D21FC9" w:rsidP="00B63585">
            <w:pPr>
              <w:tabs>
                <w:tab w:val="left" w:pos="4428"/>
              </w:tabs>
              <w:spacing w:line="276" w:lineRule="auto"/>
              <w:ind w:right="28" w:hanging="108"/>
              <w:jc w:val="center"/>
              <w:rPr>
                <w:sz w:val="28"/>
              </w:rPr>
            </w:pPr>
            <w:r>
              <w:rPr>
                <w:sz w:val="28"/>
              </w:rPr>
              <w:t>Выбор модулей, описывающих предметную область</w:t>
            </w:r>
          </w:p>
        </w:tc>
        <w:tc>
          <w:tcPr>
            <w:tcW w:w="1843" w:type="dxa"/>
            <w:vAlign w:val="center"/>
          </w:tcPr>
          <w:p w14:paraId="3324AACD" w14:textId="5AD9B066" w:rsidR="00B63585" w:rsidRPr="006E501B" w:rsidRDefault="00D21FC9" w:rsidP="00B63585">
            <w:pPr>
              <w:spacing w:line="276" w:lineRule="auto"/>
              <w:ind w:left="40" w:right="30" w:hanging="40"/>
              <w:jc w:val="center"/>
              <w:rPr>
                <w:sz w:val="28"/>
              </w:rPr>
            </w:pPr>
            <w:r>
              <w:rPr>
                <w:sz w:val="28"/>
              </w:rPr>
              <w:t>19.04.2020 – 20.04.2020</w:t>
            </w:r>
          </w:p>
        </w:tc>
        <w:tc>
          <w:tcPr>
            <w:tcW w:w="2551" w:type="dxa"/>
            <w:vAlign w:val="center"/>
          </w:tcPr>
          <w:p w14:paraId="20B94807" w14:textId="5B8AB3CD" w:rsidR="00B63585" w:rsidRPr="00B63585" w:rsidRDefault="00D21FC9" w:rsidP="00B63585">
            <w:pPr>
              <w:spacing w:line="276" w:lineRule="auto"/>
              <w:ind w:right="35"/>
              <w:jc w:val="center"/>
              <w:rPr>
                <w:sz w:val="28"/>
              </w:rPr>
            </w:pPr>
            <w:r w:rsidRPr="00D21FC9">
              <w:rPr>
                <w:sz w:val="28"/>
              </w:rPr>
              <w:t>Пояснительная записка</w:t>
            </w:r>
          </w:p>
        </w:tc>
      </w:tr>
      <w:tr w:rsidR="00B63585" w:rsidRPr="00B63585" w14:paraId="29FE7AEE" w14:textId="77777777" w:rsidTr="006E501B">
        <w:tc>
          <w:tcPr>
            <w:tcW w:w="567" w:type="dxa"/>
            <w:vAlign w:val="center"/>
          </w:tcPr>
          <w:p w14:paraId="2D2AF99E" w14:textId="77777777" w:rsidR="00B63585" w:rsidRPr="00B63585" w:rsidRDefault="00B63585" w:rsidP="00B63585">
            <w:pPr>
              <w:spacing w:line="360" w:lineRule="auto"/>
              <w:ind w:right="29"/>
              <w:jc w:val="center"/>
              <w:rPr>
                <w:sz w:val="28"/>
              </w:rPr>
            </w:pPr>
            <w:r w:rsidRPr="00B63585">
              <w:rPr>
                <w:sz w:val="28"/>
              </w:rPr>
              <w:t>3</w:t>
            </w:r>
          </w:p>
        </w:tc>
        <w:tc>
          <w:tcPr>
            <w:tcW w:w="4253" w:type="dxa"/>
            <w:vAlign w:val="center"/>
          </w:tcPr>
          <w:p w14:paraId="64B6FFFB" w14:textId="39270BE7" w:rsidR="00B63585" w:rsidRPr="00B63585" w:rsidRDefault="00D21FC9" w:rsidP="00B63585">
            <w:pPr>
              <w:tabs>
                <w:tab w:val="left" w:pos="4428"/>
              </w:tabs>
              <w:spacing w:line="276" w:lineRule="auto"/>
              <w:ind w:right="28" w:hanging="108"/>
              <w:jc w:val="center"/>
              <w:rPr>
                <w:sz w:val="28"/>
              </w:rPr>
            </w:pPr>
            <w:r>
              <w:rPr>
                <w:sz w:val="28"/>
              </w:rPr>
              <w:t>Разработка технического задания</w:t>
            </w:r>
          </w:p>
        </w:tc>
        <w:tc>
          <w:tcPr>
            <w:tcW w:w="1843" w:type="dxa"/>
            <w:vAlign w:val="center"/>
          </w:tcPr>
          <w:p w14:paraId="5B873B5D" w14:textId="6DDCD20E" w:rsidR="00B63585" w:rsidRPr="006E501B" w:rsidRDefault="00D21FC9" w:rsidP="00B63585">
            <w:pPr>
              <w:spacing w:line="276" w:lineRule="auto"/>
              <w:ind w:left="40" w:right="30" w:hanging="40"/>
              <w:jc w:val="center"/>
              <w:rPr>
                <w:sz w:val="28"/>
              </w:rPr>
            </w:pPr>
            <w:r>
              <w:rPr>
                <w:sz w:val="28"/>
              </w:rPr>
              <w:t>21.04.2020 – 22.04.2020</w:t>
            </w:r>
          </w:p>
        </w:tc>
        <w:tc>
          <w:tcPr>
            <w:tcW w:w="2551" w:type="dxa"/>
            <w:vAlign w:val="center"/>
          </w:tcPr>
          <w:p w14:paraId="6DFD504D" w14:textId="77C68692" w:rsidR="00B63585" w:rsidRPr="00B63585" w:rsidRDefault="00D21FC9" w:rsidP="00B63585">
            <w:pPr>
              <w:spacing w:line="276" w:lineRule="auto"/>
              <w:ind w:right="35"/>
              <w:jc w:val="center"/>
              <w:rPr>
                <w:sz w:val="28"/>
              </w:rPr>
            </w:pPr>
            <w:r>
              <w:rPr>
                <w:sz w:val="28"/>
              </w:rPr>
              <w:t>Техническое задание</w:t>
            </w:r>
          </w:p>
        </w:tc>
      </w:tr>
      <w:tr w:rsidR="00B63585" w:rsidRPr="00B63585" w14:paraId="0D8E6F6C" w14:textId="77777777" w:rsidTr="006E501B">
        <w:tc>
          <w:tcPr>
            <w:tcW w:w="567" w:type="dxa"/>
            <w:vAlign w:val="center"/>
          </w:tcPr>
          <w:p w14:paraId="22BED81A" w14:textId="77777777" w:rsidR="00B63585" w:rsidRPr="00B63585" w:rsidRDefault="00B63585" w:rsidP="00B63585">
            <w:pPr>
              <w:spacing w:line="360" w:lineRule="auto"/>
              <w:ind w:right="29"/>
              <w:jc w:val="center"/>
              <w:rPr>
                <w:sz w:val="28"/>
              </w:rPr>
            </w:pPr>
            <w:r w:rsidRPr="00B63585">
              <w:rPr>
                <w:sz w:val="28"/>
              </w:rPr>
              <w:t>4</w:t>
            </w:r>
          </w:p>
        </w:tc>
        <w:tc>
          <w:tcPr>
            <w:tcW w:w="4253" w:type="dxa"/>
            <w:vAlign w:val="center"/>
          </w:tcPr>
          <w:p w14:paraId="0E75168B" w14:textId="0791F8B6" w:rsidR="00B63585" w:rsidRPr="00B63585" w:rsidRDefault="00D21FC9" w:rsidP="00B63585">
            <w:pPr>
              <w:tabs>
                <w:tab w:val="left" w:pos="4428"/>
              </w:tabs>
              <w:spacing w:line="276" w:lineRule="auto"/>
              <w:ind w:right="28" w:hanging="108"/>
              <w:jc w:val="center"/>
              <w:rPr>
                <w:sz w:val="28"/>
              </w:rPr>
            </w:pPr>
            <w:r>
              <w:rPr>
                <w:sz w:val="28"/>
              </w:rPr>
              <w:t>Проектирование базы данных структуры веб-приложения</w:t>
            </w:r>
          </w:p>
        </w:tc>
        <w:tc>
          <w:tcPr>
            <w:tcW w:w="1843" w:type="dxa"/>
            <w:vAlign w:val="center"/>
          </w:tcPr>
          <w:p w14:paraId="3CEE95B5" w14:textId="3B05B6B7" w:rsidR="00B63585" w:rsidRPr="006E501B" w:rsidRDefault="00D21FC9" w:rsidP="00B63585">
            <w:pPr>
              <w:spacing w:line="276" w:lineRule="auto"/>
              <w:ind w:left="40" w:right="30" w:hanging="40"/>
              <w:jc w:val="center"/>
              <w:rPr>
                <w:sz w:val="28"/>
              </w:rPr>
            </w:pPr>
            <w:r>
              <w:rPr>
                <w:sz w:val="28"/>
              </w:rPr>
              <w:t>23.04.2020 – 28.04.2020</w:t>
            </w:r>
          </w:p>
        </w:tc>
        <w:tc>
          <w:tcPr>
            <w:tcW w:w="2551" w:type="dxa"/>
            <w:vAlign w:val="center"/>
          </w:tcPr>
          <w:p w14:paraId="27F217F9" w14:textId="16BB8558" w:rsidR="00B63585" w:rsidRPr="00B63585" w:rsidRDefault="00D21FC9" w:rsidP="00B63585">
            <w:pPr>
              <w:spacing w:line="276" w:lineRule="auto"/>
              <w:ind w:right="35"/>
              <w:jc w:val="center"/>
              <w:rPr>
                <w:sz w:val="28"/>
              </w:rPr>
            </w:pPr>
            <w:r w:rsidRPr="00D21FC9">
              <w:rPr>
                <w:sz w:val="28"/>
              </w:rPr>
              <w:t>Пояснительная записка</w:t>
            </w:r>
          </w:p>
        </w:tc>
      </w:tr>
      <w:tr w:rsidR="00B63585" w:rsidRPr="00B63585" w14:paraId="6534DBAE" w14:textId="77777777" w:rsidTr="006E501B">
        <w:tc>
          <w:tcPr>
            <w:tcW w:w="567" w:type="dxa"/>
            <w:vAlign w:val="center"/>
          </w:tcPr>
          <w:p w14:paraId="2C552C0C" w14:textId="77777777" w:rsidR="00B63585" w:rsidRPr="00B63585" w:rsidRDefault="00B63585" w:rsidP="00B63585">
            <w:pPr>
              <w:tabs>
                <w:tab w:val="left" w:pos="319"/>
              </w:tabs>
              <w:spacing w:line="360" w:lineRule="auto"/>
              <w:ind w:right="29"/>
              <w:jc w:val="center"/>
              <w:rPr>
                <w:sz w:val="28"/>
              </w:rPr>
            </w:pPr>
            <w:r w:rsidRPr="00B63585">
              <w:rPr>
                <w:sz w:val="28"/>
              </w:rPr>
              <w:t>5</w:t>
            </w:r>
          </w:p>
        </w:tc>
        <w:tc>
          <w:tcPr>
            <w:tcW w:w="4253" w:type="dxa"/>
            <w:vAlign w:val="center"/>
          </w:tcPr>
          <w:p w14:paraId="5A878979" w14:textId="7F769709" w:rsidR="00B63585" w:rsidRPr="006E501B" w:rsidRDefault="00D21FC9" w:rsidP="00B63585">
            <w:pPr>
              <w:tabs>
                <w:tab w:val="left" w:pos="4428"/>
              </w:tabs>
              <w:spacing w:line="276" w:lineRule="auto"/>
              <w:ind w:left="175" w:right="28" w:hanging="175"/>
              <w:jc w:val="center"/>
              <w:rPr>
                <w:sz w:val="28"/>
              </w:rPr>
            </w:pPr>
            <w:r>
              <w:rPr>
                <w:sz w:val="28"/>
              </w:rPr>
              <w:t>Кодирование клиентского веб-приложения</w:t>
            </w:r>
          </w:p>
        </w:tc>
        <w:tc>
          <w:tcPr>
            <w:tcW w:w="1843" w:type="dxa"/>
            <w:vAlign w:val="center"/>
          </w:tcPr>
          <w:p w14:paraId="1CB1BAE1" w14:textId="2B7677FA" w:rsidR="00B63585" w:rsidRPr="006E501B" w:rsidRDefault="00D21FC9" w:rsidP="00B63585">
            <w:pPr>
              <w:spacing w:line="276" w:lineRule="auto"/>
              <w:ind w:right="27"/>
              <w:jc w:val="center"/>
              <w:rPr>
                <w:sz w:val="28"/>
              </w:rPr>
            </w:pPr>
            <w:r>
              <w:rPr>
                <w:sz w:val="28"/>
              </w:rPr>
              <w:t>29.02.2020 – 31.05.2020</w:t>
            </w:r>
          </w:p>
        </w:tc>
        <w:tc>
          <w:tcPr>
            <w:tcW w:w="2551" w:type="dxa"/>
            <w:vAlign w:val="center"/>
          </w:tcPr>
          <w:p w14:paraId="695B0DFF" w14:textId="35472C56" w:rsidR="00B63585" w:rsidRPr="00B63585" w:rsidRDefault="00D21FC9" w:rsidP="00B63585">
            <w:pPr>
              <w:spacing w:line="276" w:lineRule="auto"/>
              <w:ind w:right="35"/>
              <w:jc w:val="center"/>
              <w:rPr>
                <w:sz w:val="28"/>
              </w:rPr>
            </w:pPr>
            <w:r>
              <w:rPr>
                <w:sz w:val="28"/>
              </w:rPr>
              <w:t>Программный продукт</w:t>
            </w:r>
          </w:p>
        </w:tc>
      </w:tr>
      <w:tr w:rsidR="00B63585" w:rsidRPr="00B63585" w14:paraId="772D955D" w14:textId="77777777" w:rsidTr="006E501B">
        <w:tc>
          <w:tcPr>
            <w:tcW w:w="567" w:type="dxa"/>
            <w:vAlign w:val="center"/>
          </w:tcPr>
          <w:p w14:paraId="37DC9F91" w14:textId="77777777" w:rsidR="00B63585" w:rsidRPr="00B63585" w:rsidRDefault="00B63585" w:rsidP="00B63585">
            <w:pPr>
              <w:tabs>
                <w:tab w:val="left" w:pos="319"/>
              </w:tabs>
              <w:spacing w:line="360" w:lineRule="auto"/>
              <w:ind w:right="29"/>
              <w:jc w:val="center"/>
              <w:rPr>
                <w:sz w:val="28"/>
              </w:rPr>
            </w:pPr>
            <w:r w:rsidRPr="00B63585">
              <w:rPr>
                <w:sz w:val="28"/>
              </w:rPr>
              <w:t>6</w:t>
            </w:r>
          </w:p>
        </w:tc>
        <w:tc>
          <w:tcPr>
            <w:tcW w:w="4253" w:type="dxa"/>
            <w:vAlign w:val="center"/>
          </w:tcPr>
          <w:p w14:paraId="25E25319" w14:textId="2B64052E" w:rsidR="00B63585" w:rsidRPr="00B63585" w:rsidRDefault="00D21FC9" w:rsidP="00B63585">
            <w:pPr>
              <w:tabs>
                <w:tab w:val="left" w:pos="4428"/>
              </w:tabs>
              <w:spacing w:line="276" w:lineRule="auto"/>
              <w:ind w:left="175" w:right="28" w:hanging="175"/>
              <w:jc w:val="center"/>
              <w:rPr>
                <w:sz w:val="28"/>
              </w:rPr>
            </w:pPr>
            <w:r>
              <w:rPr>
                <w:sz w:val="28"/>
              </w:rPr>
              <w:t>Кодирование серверной части веб-приложения</w:t>
            </w:r>
          </w:p>
        </w:tc>
        <w:tc>
          <w:tcPr>
            <w:tcW w:w="1843" w:type="dxa"/>
            <w:vAlign w:val="center"/>
          </w:tcPr>
          <w:p w14:paraId="769A9C41" w14:textId="5F6EC4A3" w:rsidR="00B63585" w:rsidRPr="006E501B" w:rsidRDefault="00D21FC9" w:rsidP="00B63585">
            <w:pPr>
              <w:spacing w:line="276" w:lineRule="auto"/>
              <w:ind w:right="27"/>
              <w:jc w:val="center"/>
              <w:rPr>
                <w:sz w:val="28"/>
              </w:rPr>
            </w:pPr>
            <w:r>
              <w:rPr>
                <w:sz w:val="28"/>
              </w:rPr>
              <w:t>01.05.2020 – 25.05.2020</w:t>
            </w:r>
          </w:p>
        </w:tc>
        <w:tc>
          <w:tcPr>
            <w:tcW w:w="2551" w:type="dxa"/>
            <w:vAlign w:val="center"/>
          </w:tcPr>
          <w:p w14:paraId="24694FF8" w14:textId="150FF876" w:rsidR="00B63585" w:rsidRPr="00B63585" w:rsidRDefault="00D21FC9" w:rsidP="00B63585">
            <w:pPr>
              <w:spacing w:line="276" w:lineRule="auto"/>
              <w:ind w:right="35"/>
              <w:jc w:val="center"/>
              <w:rPr>
                <w:sz w:val="28"/>
              </w:rPr>
            </w:pPr>
            <w:r>
              <w:rPr>
                <w:sz w:val="28"/>
              </w:rPr>
              <w:t>Программный продукт</w:t>
            </w:r>
          </w:p>
        </w:tc>
      </w:tr>
      <w:tr w:rsidR="00B63585" w:rsidRPr="00B63585" w14:paraId="1E1B5E97" w14:textId="77777777" w:rsidTr="006E501B">
        <w:tc>
          <w:tcPr>
            <w:tcW w:w="567" w:type="dxa"/>
            <w:vAlign w:val="center"/>
          </w:tcPr>
          <w:p w14:paraId="2AC7FA70" w14:textId="77777777" w:rsidR="00B63585" w:rsidRPr="00B63585" w:rsidRDefault="00B63585" w:rsidP="00B63585">
            <w:pPr>
              <w:tabs>
                <w:tab w:val="left" w:pos="319"/>
              </w:tabs>
              <w:spacing w:line="360" w:lineRule="auto"/>
              <w:ind w:right="29"/>
              <w:jc w:val="center"/>
              <w:rPr>
                <w:sz w:val="28"/>
              </w:rPr>
            </w:pPr>
            <w:r w:rsidRPr="00B63585">
              <w:rPr>
                <w:sz w:val="28"/>
              </w:rPr>
              <w:t>7</w:t>
            </w:r>
          </w:p>
        </w:tc>
        <w:tc>
          <w:tcPr>
            <w:tcW w:w="4253" w:type="dxa"/>
            <w:vAlign w:val="center"/>
          </w:tcPr>
          <w:p w14:paraId="54DF52A8" w14:textId="4DB55B15" w:rsidR="00B63585" w:rsidRPr="00B63585" w:rsidRDefault="00D21FC9" w:rsidP="00B63585">
            <w:pPr>
              <w:tabs>
                <w:tab w:val="left" w:pos="4428"/>
              </w:tabs>
              <w:spacing w:line="276" w:lineRule="auto"/>
              <w:ind w:left="175" w:right="28" w:hanging="175"/>
              <w:jc w:val="center"/>
              <w:rPr>
                <w:sz w:val="28"/>
              </w:rPr>
            </w:pPr>
            <w:r>
              <w:rPr>
                <w:sz w:val="28"/>
              </w:rPr>
              <w:t>Кодирование автоматизированных тестов</w:t>
            </w:r>
          </w:p>
        </w:tc>
        <w:tc>
          <w:tcPr>
            <w:tcW w:w="1843" w:type="dxa"/>
            <w:vAlign w:val="center"/>
          </w:tcPr>
          <w:p w14:paraId="1672EB2C" w14:textId="613AFEB2" w:rsidR="00B63585" w:rsidRPr="006E501B" w:rsidRDefault="00D21FC9" w:rsidP="00B63585">
            <w:pPr>
              <w:spacing w:line="276" w:lineRule="auto"/>
              <w:ind w:right="27"/>
              <w:jc w:val="center"/>
              <w:rPr>
                <w:sz w:val="28"/>
              </w:rPr>
            </w:pPr>
            <w:r>
              <w:rPr>
                <w:sz w:val="28"/>
              </w:rPr>
              <w:t>26.05.2020 – 29.05.2020</w:t>
            </w:r>
          </w:p>
        </w:tc>
        <w:tc>
          <w:tcPr>
            <w:tcW w:w="2551" w:type="dxa"/>
            <w:vAlign w:val="center"/>
          </w:tcPr>
          <w:p w14:paraId="51B4BF4A" w14:textId="0B3105F6" w:rsidR="00B63585" w:rsidRPr="00B63585" w:rsidRDefault="00D21FC9" w:rsidP="00B63585">
            <w:pPr>
              <w:spacing w:line="276" w:lineRule="auto"/>
              <w:ind w:right="35"/>
              <w:jc w:val="center"/>
              <w:rPr>
                <w:sz w:val="28"/>
              </w:rPr>
            </w:pPr>
            <w:r>
              <w:rPr>
                <w:sz w:val="28"/>
              </w:rPr>
              <w:t>Программный продукт</w:t>
            </w:r>
          </w:p>
        </w:tc>
      </w:tr>
    </w:tbl>
    <w:p w14:paraId="34D6B75F" w14:textId="77777777" w:rsidR="00B63585" w:rsidRPr="00B63585" w:rsidRDefault="00B63585" w:rsidP="00B63585">
      <w:pPr>
        <w:spacing w:before="240" w:after="0" w:line="480" w:lineRule="auto"/>
        <w:ind w:right="369"/>
        <w:jc w:val="center"/>
        <w:rPr>
          <w:rFonts w:ascii="Times New Roman" w:eastAsia="Times New Roman" w:hAnsi="Times New Roman" w:cs="Times New Roman"/>
          <w:sz w:val="28"/>
          <w:szCs w:val="20"/>
          <w:lang w:eastAsia="ru-RU"/>
        </w:rPr>
      </w:pPr>
      <w:r w:rsidRPr="00B63585">
        <w:rPr>
          <w:rFonts w:ascii="Times New Roman" w:eastAsia="Times New Roman" w:hAnsi="Times New Roman" w:cs="Times New Roman"/>
          <w:sz w:val="28"/>
          <w:szCs w:val="20"/>
          <w:lang w:eastAsia="ru-RU"/>
        </w:rPr>
        <w:t>7 ПОРЯДОК КОНТРОЛЯ И ПРИЕМКИ</w:t>
      </w:r>
    </w:p>
    <w:p w14:paraId="2C458C2F" w14:textId="25CFC612" w:rsidR="00B63585" w:rsidRPr="00B63585" w:rsidRDefault="00B63585" w:rsidP="00B63585">
      <w:pPr>
        <w:spacing w:after="0" w:line="360" w:lineRule="auto"/>
        <w:ind w:right="369" w:firstLine="709"/>
        <w:jc w:val="both"/>
        <w:rPr>
          <w:rFonts w:ascii="Times New Roman" w:eastAsia="Times New Roman" w:hAnsi="Times New Roman" w:cs="Times New Roman"/>
          <w:sz w:val="28"/>
          <w:szCs w:val="20"/>
          <w:lang w:eastAsia="ru-RU"/>
        </w:rPr>
      </w:pPr>
      <w:r w:rsidRPr="00B63585">
        <w:rPr>
          <w:rFonts w:ascii="Times New Roman" w:eastAsia="Times New Roman" w:hAnsi="Times New Roman" w:cs="Times New Roman"/>
          <w:sz w:val="28"/>
          <w:szCs w:val="20"/>
          <w:lang w:eastAsia="ru-RU"/>
        </w:rPr>
        <w:t xml:space="preserve">Виды испытаний – защита </w:t>
      </w:r>
      <w:r w:rsidR="005655D5">
        <w:rPr>
          <w:rFonts w:ascii="Times New Roman" w:eastAsia="Times New Roman" w:hAnsi="Times New Roman" w:cs="Times New Roman"/>
          <w:sz w:val="28"/>
          <w:szCs w:val="20"/>
          <w:lang w:eastAsia="ru-RU"/>
        </w:rPr>
        <w:t>дипломного</w:t>
      </w:r>
      <w:r w:rsidR="005655D5" w:rsidRPr="00B63585">
        <w:rPr>
          <w:rFonts w:ascii="Times New Roman" w:eastAsia="Times New Roman" w:hAnsi="Times New Roman" w:cs="Times New Roman"/>
          <w:sz w:val="28"/>
          <w:szCs w:val="20"/>
          <w:lang w:eastAsia="ru-RU"/>
        </w:rPr>
        <w:t xml:space="preserve"> </w:t>
      </w:r>
      <w:r w:rsidRPr="00B63585">
        <w:rPr>
          <w:rFonts w:ascii="Times New Roman" w:eastAsia="Times New Roman" w:hAnsi="Times New Roman" w:cs="Times New Roman"/>
          <w:sz w:val="28"/>
          <w:szCs w:val="20"/>
          <w:lang w:eastAsia="ru-RU"/>
        </w:rPr>
        <w:t>проекта.</w:t>
      </w:r>
    </w:p>
    <w:p w14:paraId="031FA44B" w14:textId="77777777" w:rsidR="00B63585" w:rsidRPr="00B63585" w:rsidRDefault="00B63585" w:rsidP="00B63585">
      <w:pPr>
        <w:spacing w:after="0" w:line="360" w:lineRule="auto"/>
        <w:ind w:right="369" w:firstLine="708"/>
        <w:jc w:val="both"/>
        <w:rPr>
          <w:rFonts w:ascii="Times New Roman" w:eastAsia="Times New Roman" w:hAnsi="Times New Roman" w:cs="Times New Roman"/>
          <w:sz w:val="28"/>
          <w:szCs w:val="20"/>
          <w:lang w:val="en-US" w:eastAsia="ru-RU"/>
        </w:rPr>
      </w:pPr>
      <w:r w:rsidRPr="00B63585">
        <w:rPr>
          <w:rFonts w:ascii="Times New Roman" w:eastAsia="Times New Roman" w:hAnsi="Times New Roman" w:cs="Times New Roman"/>
          <w:sz w:val="28"/>
          <w:szCs w:val="20"/>
          <w:lang w:eastAsia="ru-RU"/>
        </w:rPr>
        <w:t>Общие требования к приемке</w:t>
      </w:r>
      <w:r w:rsidRPr="00B63585">
        <w:rPr>
          <w:rFonts w:ascii="Times New Roman" w:eastAsia="Times New Roman" w:hAnsi="Times New Roman" w:cs="Times New Roman"/>
          <w:sz w:val="28"/>
          <w:szCs w:val="20"/>
          <w:lang w:val="en-US" w:eastAsia="ru-RU"/>
        </w:rPr>
        <w:t>:</w:t>
      </w:r>
    </w:p>
    <w:p w14:paraId="6FEE9414" w14:textId="1E406FE0" w:rsidR="00B63585" w:rsidRPr="00B63585" w:rsidRDefault="005655D5" w:rsidP="00B63585">
      <w:pPr>
        <w:numPr>
          <w:ilvl w:val="0"/>
          <w:numId w:val="10"/>
        </w:numPr>
        <w:spacing w:after="0" w:line="360" w:lineRule="auto"/>
        <w:ind w:right="369"/>
        <w:contextualSpacing/>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т</w:t>
      </w:r>
      <w:r w:rsidR="00B63585" w:rsidRPr="00B63585">
        <w:rPr>
          <w:rFonts w:ascii="Times New Roman" w:eastAsia="Times New Roman" w:hAnsi="Times New Roman" w:cs="Times New Roman"/>
          <w:sz w:val="28"/>
          <w:szCs w:val="20"/>
          <w:lang w:eastAsia="ru-RU"/>
        </w:rPr>
        <w:t>ехническое задание;</w:t>
      </w:r>
    </w:p>
    <w:p w14:paraId="2EB3C45F" w14:textId="29109F6C" w:rsidR="00B63585" w:rsidRPr="00B63585" w:rsidRDefault="005655D5" w:rsidP="00B63585">
      <w:pPr>
        <w:numPr>
          <w:ilvl w:val="0"/>
          <w:numId w:val="10"/>
        </w:numPr>
        <w:spacing w:after="0" w:line="360" w:lineRule="auto"/>
        <w:ind w:right="369"/>
        <w:contextualSpacing/>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w:t>
      </w:r>
      <w:r w:rsidR="00B63585" w:rsidRPr="00B63585">
        <w:rPr>
          <w:rFonts w:ascii="Times New Roman" w:eastAsia="Times New Roman" w:hAnsi="Times New Roman" w:cs="Times New Roman"/>
          <w:sz w:val="28"/>
          <w:szCs w:val="20"/>
          <w:lang w:eastAsia="ru-RU"/>
        </w:rPr>
        <w:t>ояснительная записка;</w:t>
      </w:r>
    </w:p>
    <w:p w14:paraId="418139B8" w14:textId="7DC0AACD" w:rsidR="00B63585" w:rsidRPr="00B63585" w:rsidRDefault="005655D5" w:rsidP="00B63585">
      <w:pPr>
        <w:numPr>
          <w:ilvl w:val="0"/>
          <w:numId w:val="10"/>
        </w:numPr>
        <w:spacing w:after="0" w:line="360" w:lineRule="auto"/>
        <w:ind w:right="369"/>
        <w:contextualSpacing/>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w:t>
      </w:r>
      <w:r w:rsidR="00B63585" w:rsidRPr="00B63585">
        <w:rPr>
          <w:rFonts w:ascii="Times New Roman" w:eastAsia="Times New Roman" w:hAnsi="Times New Roman" w:cs="Times New Roman"/>
          <w:sz w:val="28"/>
          <w:szCs w:val="20"/>
          <w:lang w:eastAsia="ru-RU"/>
        </w:rPr>
        <w:t>рограммный продукт;</w:t>
      </w:r>
    </w:p>
    <w:p w14:paraId="448686F8" w14:textId="08E9EF23" w:rsidR="00842C67" w:rsidRPr="00842C67" w:rsidRDefault="005655D5" w:rsidP="00842C67">
      <w:pPr>
        <w:pStyle w:val="a8"/>
        <w:numPr>
          <w:ilvl w:val="0"/>
          <w:numId w:val="10"/>
        </w:numPr>
        <w:spacing w:after="0" w:line="360" w:lineRule="auto"/>
        <w:ind w:right="424"/>
        <w:jc w:val="both"/>
        <w:rPr>
          <w:ins w:id="434" w:author="Alex" w:date="2020-06-11T03:57:00Z"/>
          <w:rFonts w:ascii="Times New Roman" w:eastAsia="Times New Roman" w:hAnsi="Times New Roman" w:cs="Times New Roman"/>
          <w:sz w:val="28"/>
          <w:szCs w:val="20"/>
          <w:lang w:eastAsia="ru-RU"/>
          <w:rPrChange w:id="435" w:author="Alex" w:date="2020-06-11T04:04:00Z">
            <w:rPr>
              <w:ins w:id="436" w:author="Alex" w:date="2020-06-11T03:57:00Z"/>
              <w:lang w:eastAsia="ru-RU"/>
            </w:rPr>
          </w:rPrChange>
        </w:rPr>
        <w:sectPr w:rsidR="00842C67" w:rsidRPr="00842C67" w:rsidSect="007E6CE7">
          <w:headerReference w:type="first" r:id="rId67"/>
          <w:footerReference w:type="first" r:id="rId68"/>
          <w:pgSz w:w="11906" w:h="16838"/>
          <w:pgMar w:top="426" w:right="567" w:bottom="1134" w:left="1701" w:header="709" w:footer="709" w:gutter="0"/>
          <w:cols w:space="708"/>
          <w:titlePg/>
          <w:docGrid w:linePitch="360"/>
        </w:sectPr>
        <w:pPrChange w:id="439" w:author="Alex" w:date="2020-06-11T03:56:00Z">
          <w:pPr>
            <w:spacing w:after="0" w:line="360" w:lineRule="auto"/>
            <w:ind w:right="424"/>
            <w:jc w:val="both"/>
          </w:pPr>
        </w:pPrChange>
      </w:pPr>
      <w:r>
        <w:rPr>
          <w:rFonts w:ascii="Times New Roman" w:eastAsia="Times New Roman" w:hAnsi="Times New Roman" w:cs="Times New Roman"/>
          <w:sz w:val="28"/>
          <w:szCs w:val="20"/>
          <w:lang w:eastAsia="ru-RU"/>
        </w:rPr>
        <w:t>п</w:t>
      </w:r>
      <w:r w:rsidR="00B63585" w:rsidRPr="00B63585">
        <w:rPr>
          <w:rFonts w:ascii="Times New Roman" w:eastAsia="Times New Roman" w:hAnsi="Times New Roman" w:cs="Times New Roman"/>
          <w:sz w:val="28"/>
          <w:szCs w:val="20"/>
          <w:lang w:eastAsia="ru-RU"/>
        </w:rPr>
        <w:t>резентация.</w:t>
      </w:r>
    </w:p>
    <w:p w14:paraId="5CD0FB39" w14:textId="77777777" w:rsidR="00FF14C6" w:rsidRDefault="00C13C2C" w:rsidP="00C13C2C">
      <w:pPr>
        <w:spacing w:after="0" w:line="480" w:lineRule="auto"/>
        <w:ind w:right="424"/>
        <w:jc w:val="center"/>
        <w:rPr>
          <w:ins w:id="440" w:author="Alex" w:date="2020-06-11T04:10:00Z"/>
          <w:rFonts w:ascii="Times New Roman" w:eastAsia="Times New Roman" w:hAnsi="Times New Roman" w:cs="Times New Roman"/>
          <w:sz w:val="28"/>
          <w:szCs w:val="20"/>
          <w:lang w:eastAsia="ru-RU"/>
        </w:rPr>
        <w:sectPr w:rsidR="00FF14C6" w:rsidSect="00FF14C6">
          <w:headerReference w:type="first" r:id="rId69"/>
          <w:footerReference w:type="first" r:id="rId70"/>
          <w:pgSz w:w="11906" w:h="16838"/>
          <w:pgMar w:top="426" w:right="567" w:bottom="1134" w:left="1701" w:header="709" w:footer="709" w:gutter="0"/>
          <w:cols w:space="708"/>
          <w:titlePg/>
          <w:docGrid w:linePitch="360"/>
        </w:sectPr>
      </w:pPr>
      <w:ins w:id="518" w:author="Alex" w:date="2020-06-11T04:05:00Z">
        <w:r>
          <w:rPr>
            <w:rFonts w:ascii="Times New Roman" w:eastAsia="Times New Roman" w:hAnsi="Times New Roman" w:cs="Times New Roman"/>
            <w:noProof/>
            <w:sz w:val="28"/>
            <w:szCs w:val="20"/>
            <w:lang w:eastAsia="ru-RU"/>
          </w:rPr>
          <w:lastRenderedPageBreak/>
          <w:drawing>
            <wp:inline distT="0" distB="0" distL="0" distR="0" wp14:anchorId="509E6173" wp14:editId="003E9E11">
              <wp:extent cx="3994030" cy="6971703"/>
              <wp:effectExtent l="0" t="0" r="6985" b="635"/>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6956" cy="7046631"/>
                      </a:xfrm>
                      <a:prstGeom prst="rect">
                        <a:avLst/>
                      </a:prstGeom>
                      <a:noFill/>
                      <a:ln>
                        <a:noFill/>
                      </a:ln>
                    </pic:spPr>
                  </pic:pic>
                </a:graphicData>
              </a:graphic>
            </wp:inline>
          </w:drawing>
        </w:r>
      </w:ins>
    </w:p>
    <w:p w14:paraId="54D5EDFD" w14:textId="77777777" w:rsidR="00AF226C" w:rsidRDefault="00AF226C" w:rsidP="00AF226C">
      <w:pPr>
        <w:spacing w:after="0" w:line="480" w:lineRule="auto"/>
        <w:ind w:right="424"/>
        <w:jc w:val="center"/>
        <w:rPr>
          <w:ins w:id="519" w:author="Alex" w:date="2020-06-11T04:12:00Z"/>
          <w:rFonts w:ascii="Times New Roman" w:eastAsia="Times New Roman" w:hAnsi="Times New Roman" w:cs="Times New Roman"/>
          <w:sz w:val="28"/>
          <w:szCs w:val="20"/>
          <w:lang w:eastAsia="ru-RU"/>
        </w:rPr>
        <w:sectPr w:rsidR="00AF226C" w:rsidSect="00AF226C">
          <w:headerReference w:type="first" r:id="rId72"/>
          <w:footerReference w:type="first" r:id="rId73"/>
          <w:pgSz w:w="11906" w:h="16838"/>
          <w:pgMar w:top="426" w:right="567" w:bottom="1134" w:left="1701" w:header="709" w:footer="709" w:gutter="0"/>
          <w:cols w:space="708"/>
          <w:titlePg/>
          <w:docGrid w:linePitch="360"/>
        </w:sectPr>
      </w:pPr>
      <w:ins w:id="600" w:author="Alex" w:date="2020-06-11T04:12:00Z">
        <w:r>
          <w:rPr>
            <w:rFonts w:ascii="Times New Roman" w:eastAsia="Times New Roman" w:hAnsi="Times New Roman" w:cs="Times New Roman"/>
            <w:noProof/>
            <w:sz w:val="28"/>
            <w:szCs w:val="20"/>
            <w:lang w:eastAsia="ru-RU"/>
          </w:rPr>
          <w:lastRenderedPageBreak/>
          <w:drawing>
            <wp:inline distT="0" distB="0" distL="0" distR="0" wp14:anchorId="1A4DFBB0" wp14:editId="785E355C">
              <wp:extent cx="3294768" cy="7867290"/>
              <wp:effectExtent l="0" t="0" r="127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7791" cy="7898385"/>
                      </a:xfrm>
                      <a:prstGeom prst="rect">
                        <a:avLst/>
                      </a:prstGeom>
                      <a:noFill/>
                      <a:ln>
                        <a:noFill/>
                      </a:ln>
                    </pic:spPr>
                  </pic:pic>
                </a:graphicData>
              </a:graphic>
            </wp:inline>
          </w:drawing>
        </w:r>
      </w:ins>
    </w:p>
    <w:p w14:paraId="5C8B31E9" w14:textId="4EB14B0A" w:rsidR="00C13C2C" w:rsidRPr="00C13C2C" w:rsidRDefault="00AF226C">
      <w:pPr>
        <w:spacing w:after="0" w:line="480" w:lineRule="auto"/>
        <w:ind w:right="424"/>
        <w:jc w:val="center"/>
        <w:rPr>
          <w:rFonts w:ascii="Times New Roman" w:eastAsia="Times New Roman" w:hAnsi="Times New Roman" w:cs="Times New Roman"/>
          <w:sz w:val="28"/>
          <w:szCs w:val="20"/>
          <w:lang w:eastAsia="ru-RU"/>
          <w:rPrChange w:id="601" w:author="Alex" w:date="2020-06-11T03:56:00Z">
            <w:rPr>
              <w:lang w:eastAsia="ru-RU"/>
            </w:rPr>
          </w:rPrChange>
        </w:rPr>
        <w:pPrChange w:id="602" w:author="Alex" w:date="2020-06-11T04:14:00Z">
          <w:pPr>
            <w:pStyle w:val="a8"/>
            <w:numPr>
              <w:numId w:val="10"/>
            </w:numPr>
            <w:spacing w:after="0" w:line="360" w:lineRule="auto"/>
            <w:ind w:left="1068" w:right="424" w:hanging="360"/>
            <w:jc w:val="both"/>
          </w:pPr>
        </w:pPrChange>
      </w:pPr>
      <w:ins w:id="603" w:author="Alex" w:date="2020-06-11T04:14:00Z">
        <w:r>
          <w:rPr>
            <w:rFonts w:ascii="Times New Roman" w:eastAsia="Times New Roman" w:hAnsi="Times New Roman" w:cs="Times New Roman"/>
            <w:noProof/>
            <w:sz w:val="28"/>
            <w:szCs w:val="20"/>
            <w:lang w:eastAsia="ru-RU"/>
          </w:rPr>
          <w:lastRenderedPageBreak/>
          <w:drawing>
            <wp:inline distT="0" distB="0" distL="0" distR="0" wp14:anchorId="76233362" wp14:editId="328657F3">
              <wp:extent cx="5523752" cy="6357667"/>
              <wp:effectExtent l="0" t="0" r="1270" b="508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9875" cy="6376224"/>
                      </a:xfrm>
                      <a:prstGeom prst="rect">
                        <a:avLst/>
                      </a:prstGeom>
                      <a:noFill/>
                      <a:ln>
                        <a:noFill/>
                      </a:ln>
                    </pic:spPr>
                  </pic:pic>
                </a:graphicData>
              </a:graphic>
            </wp:inline>
          </w:drawing>
        </w:r>
      </w:ins>
    </w:p>
    <w:sectPr w:rsidR="00C13C2C" w:rsidRPr="00C13C2C" w:rsidSect="008E7446">
      <w:headerReference w:type="first" r:id="rId76"/>
      <w:footerReference w:type="first" r:id="rId77"/>
      <w:pgSz w:w="11906" w:h="16838"/>
      <w:pgMar w:top="426" w:right="567" w:bottom="1134" w:left="1701" w:header="709" w:footer="709" w:gutter="0"/>
      <w:pgNumType w:start="0"/>
      <w:cols w:space="708"/>
      <w:titlePg/>
      <w:docGrid w:linePitch="360"/>
      <w:sectPrChange w:id="684" w:author="Alex" w:date="2020-06-11T04:12:00Z">
        <w:sectPr w:rsidR="00C13C2C" w:rsidRPr="00C13C2C" w:rsidSect="008E7446">
          <w:pgMar w:top="426" w:right="567" w:bottom="1134" w:left="1701" w:header="709" w:footer="709" w:gutter="0"/>
          <w:pgNumType w:start="1"/>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5" w:author="Пользователь Windows" w:date="2020-06-10T23:14:00Z" w:initials="ПW">
    <w:p w14:paraId="4CD8BC73" w14:textId="50A9DCA1" w:rsidR="005C4EE4" w:rsidRDefault="005C4EE4">
      <w:pPr>
        <w:pStyle w:val="ab"/>
      </w:pPr>
      <w:r>
        <w:rPr>
          <w:rStyle w:val="aa"/>
        </w:rPr>
        <w:annotationRef/>
      </w:r>
      <w:r>
        <w:t>Разве абзац 15 мм от рамки?</w:t>
      </w:r>
    </w:p>
  </w:comment>
  <w:comment w:id="100" w:author="Пользователь Windows" w:date="2020-05-29T21:22:00Z" w:initials="ПW">
    <w:p w14:paraId="67453FF8" w14:textId="23AE56F3" w:rsidR="005C4EE4" w:rsidRDefault="005C4EE4">
      <w:pPr>
        <w:pStyle w:val="ab"/>
      </w:pPr>
      <w:r>
        <w:rPr>
          <w:rStyle w:val="aa"/>
        </w:rPr>
        <w:annotationRef/>
      </w:r>
      <w:r>
        <w:t>то же</w:t>
      </w:r>
    </w:p>
  </w:comment>
  <w:comment w:id="113" w:author="Пользователь Windows" w:date="2020-06-10T23:15:00Z" w:initials="ПW">
    <w:p w14:paraId="1911B1D8" w14:textId="2E9302BE" w:rsidR="005C4EE4" w:rsidRPr="00A01388" w:rsidRDefault="005C4EE4" w:rsidP="00A01388">
      <w:pPr>
        <w:spacing w:line="240" w:lineRule="auto"/>
        <w:rPr>
          <w:rFonts w:ascii="Times New Roman" w:eastAsia="Calibri" w:hAnsi="Times New Roman" w:cs="Times New Roman"/>
          <w:sz w:val="24"/>
          <w:szCs w:val="24"/>
        </w:rPr>
      </w:pPr>
      <w:r>
        <w:rPr>
          <w:rStyle w:val="aa"/>
        </w:rPr>
        <w:annotationRef/>
      </w:r>
      <w:r w:rsidRPr="00A01388">
        <w:rPr>
          <w:rFonts w:ascii="Times New Roman" w:eastAsia="Calibri" w:hAnsi="Times New Roman" w:cs="Times New Roman"/>
          <w:sz w:val="24"/>
          <w:szCs w:val="24"/>
        </w:rPr>
        <w:t xml:space="preserve"> начинается абзаца 1.5</w:t>
      </w:r>
      <w:r w:rsidRPr="00A01388">
        <w:rPr>
          <w:rFonts w:ascii="Calibri" w:eastAsia="Calibri" w:hAnsi="Calibri" w:cs="Times New Roman"/>
        </w:rPr>
        <w:t xml:space="preserve"> </w:t>
      </w:r>
    </w:p>
    <w:p w14:paraId="1E146019" w14:textId="0EB77182" w:rsidR="005C4EE4" w:rsidRDefault="005C4EE4">
      <w:pPr>
        <w:pStyle w:val="ab"/>
      </w:pPr>
    </w:p>
  </w:comment>
  <w:comment w:id="135" w:author="Пользователь Windows" w:date="2020-05-29T21:22:00Z" w:initials="ПW">
    <w:p w14:paraId="56E057C0" w14:textId="683E0D60" w:rsidR="005C4EE4" w:rsidRDefault="005C4EE4">
      <w:pPr>
        <w:pStyle w:val="ab"/>
      </w:pPr>
      <w:r>
        <w:rPr>
          <w:rStyle w:val="aa"/>
        </w:rPr>
        <w:annotationRef/>
      </w:r>
      <w:r>
        <w:t>тоже</w:t>
      </w:r>
    </w:p>
  </w:comment>
  <w:comment w:id="152" w:author="Пользователь Windows" w:date="2020-06-10T23:17:00Z" w:initials="ПW">
    <w:p w14:paraId="0C9E2571" w14:textId="21166094" w:rsidR="005C4EE4" w:rsidRDefault="005C4EE4">
      <w:pPr>
        <w:pStyle w:val="ab"/>
      </w:pPr>
      <w:r>
        <w:rPr>
          <w:rStyle w:val="aa"/>
        </w:rPr>
        <w:annotationRef/>
      </w:r>
      <w:r>
        <w:t>дополни информацией на 2/3 листа</w:t>
      </w:r>
    </w:p>
  </w:comment>
  <w:comment w:id="156" w:author="Пользователь Windows" w:date="2020-06-10T23:21:00Z" w:initials="ПW">
    <w:p w14:paraId="5905EC45" w14:textId="20759A83" w:rsidR="005C4EE4" w:rsidRDefault="005C4EE4">
      <w:pPr>
        <w:pStyle w:val="ab"/>
      </w:pPr>
      <w:r>
        <w:rPr>
          <w:rStyle w:val="aa"/>
        </w:rPr>
        <w:annotationRef/>
      </w:r>
      <w:r>
        <w:t>нет ссылки на таблицы 6,7</w:t>
      </w:r>
    </w:p>
  </w:comment>
  <w:comment w:id="160" w:author="Пользователь Windows" w:date="2020-06-10T23:25:00Z" w:initials="ПW">
    <w:p w14:paraId="185F2D46" w14:textId="56181364" w:rsidR="005C4EE4" w:rsidRDefault="005C4EE4">
      <w:pPr>
        <w:pStyle w:val="ab"/>
      </w:pPr>
      <w:r>
        <w:rPr>
          <w:rStyle w:val="aa"/>
        </w:rPr>
        <w:annotationRef/>
      </w:r>
      <w:r w:rsidRPr="00B4224F">
        <w:t>мне кажется это лишнее перечисление на рисунке и так все видно</w:t>
      </w:r>
    </w:p>
  </w:comment>
  <w:comment w:id="176" w:author="Пользователь Windows" w:date="2020-06-10T23:22:00Z" w:initials="ПW">
    <w:p w14:paraId="5AB55527" w14:textId="3A05A9AB" w:rsidR="005C4EE4" w:rsidRDefault="005C4EE4">
      <w:pPr>
        <w:pStyle w:val="ab"/>
      </w:pPr>
      <w:r>
        <w:rPr>
          <w:rStyle w:val="aa"/>
        </w:rPr>
        <w:annotationRef/>
      </w:r>
      <w:r>
        <w:t>опять абзац слетел</w:t>
      </w:r>
    </w:p>
  </w:comment>
  <w:comment w:id="185" w:author="Пользователь Windows" w:date="2020-06-10T23:26:00Z" w:initials="ПW">
    <w:p w14:paraId="74ACCFBF" w14:textId="39327517" w:rsidR="005C4EE4" w:rsidRDefault="005C4EE4">
      <w:pPr>
        <w:pStyle w:val="ab"/>
      </w:pPr>
      <w:r>
        <w:rPr>
          <w:rStyle w:val="aa"/>
        </w:rPr>
        <w:annotationRef/>
      </w:r>
      <w:r w:rsidRPr="00B4224F">
        <w:t>мне кажется это лишнее перечисление на рисунке и так все видно</w:t>
      </w:r>
    </w:p>
  </w:comment>
  <w:comment w:id="215" w:author="Пользователь Windows" w:date="2020-06-10T23:25:00Z" w:initials="ПW">
    <w:p w14:paraId="2363F596" w14:textId="121A59B7" w:rsidR="005C4EE4" w:rsidRDefault="005C4EE4">
      <w:pPr>
        <w:pStyle w:val="ab"/>
      </w:pPr>
      <w:r>
        <w:rPr>
          <w:rStyle w:val="aa"/>
        </w:rPr>
        <w:annotationRef/>
      </w:r>
      <w:r>
        <w:t>мне кажется это лишнее перечисление на рисунке и так все видно</w:t>
      </w:r>
    </w:p>
  </w:comment>
  <w:comment w:id="243" w:author="Пользователь Windows" w:date="2020-06-10T23:27:00Z" w:initials="ПW">
    <w:p w14:paraId="1745C28F" w14:textId="26D7B501" w:rsidR="005C4EE4" w:rsidRDefault="005C4EE4">
      <w:pPr>
        <w:pStyle w:val="ab"/>
      </w:pPr>
      <w:r>
        <w:rPr>
          <w:rStyle w:val="aa"/>
        </w:rPr>
        <w:annotationRef/>
      </w:r>
      <w:r w:rsidRPr="00B4224F">
        <w:t>мне кажется это лишнее перечисление на рисунке и так все видно</w:t>
      </w:r>
    </w:p>
  </w:comment>
  <w:comment w:id="270" w:author="Пользователь Windows" w:date="2020-06-10T23:33:00Z" w:initials="ПW">
    <w:p w14:paraId="3C479CF0" w14:textId="74CF23E4" w:rsidR="005C4EE4" w:rsidRDefault="005C4EE4">
      <w:pPr>
        <w:pStyle w:val="ab"/>
      </w:pPr>
      <w:r>
        <w:rPr>
          <w:rStyle w:val="aa"/>
        </w:rPr>
        <w:annotationRef/>
      </w:r>
      <w:r>
        <w:t xml:space="preserve">алгоритм это схема ( чертеж) </w:t>
      </w:r>
    </w:p>
    <w:p w14:paraId="5565165C" w14:textId="77777777" w:rsidR="005C4EE4" w:rsidRDefault="005C4EE4">
      <w:pPr>
        <w:pStyle w:val="ab"/>
      </w:pPr>
    </w:p>
    <w:p w14:paraId="7897DB90" w14:textId="38014D36" w:rsidR="005C4EE4" w:rsidRDefault="005C4EE4">
      <w:pPr>
        <w:pStyle w:val="ab"/>
      </w:pPr>
      <w:r>
        <w:t>оформить на листе с самой большой рамкой</w:t>
      </w:r>
    </w:p>
    <w:p w14:paraId="4F539AC3" w14:textId="77777777" w:rsidR="005C4EE4" w:rsidRDefault="005C4EE4">
      <w:pPr>
        <w:pStyle w:val="ab"/>
      </w:pPr>
    </w:p>
    <w:p w14:paraId="24FBE464" w14:textId="2DBB8298" w:rsidR="005C4EE4" w:rsidRDefault="005C4EE4">
      <w:pPr>
        <w:pStyle w:val="ab"/>
      </w:pPr>
      <w:r>
        <w:t>размер блоков начало и конец в 2 раза уже остальных блоков</w:t>
      </w:r>
    </w:p>
    <w:p w14:paraId="13340FEC" w14:textId="77777777" w:rsidR="005C4EE4" w:rsidRDefault="005C4EE4">
      <w:pPr>
        <w:pStyle w:val="ab"/>
      </w:pPr>
    </w:p>
    <w:p w14:paraId="6E7586A6" w14:textId="42ECC3E6" w:rsidR="005C4EE4" w:rsidRDefault="005C4EE4">
      <w:pPr>
        <w:pStyle w:val="ab"/>
      </w:pPr>
      <w:r>
        <w:t>переходы перед концом должны соединиться, и одна линия на конец</w:t>
      </w:r>
    </w:p>
  </w:comment>
  <w:comment w:id="273" w:author="Пользователь Windows" w:date="2020-06-10T23:31:00Z" w:initials="ПW">
    <w:p w14:paraId="7120B7B7" w14:textId="7C8C0C2D" w:rsidR="005C4EE4" w:rsidRDefault="005C4EE4">
      <w:pPr>
        <w:pStyle w:val="ab"/>
      </w:pPr>
      <w:r>
        <w:rPr>
          <w:rStyle w:val="aa"/>
        </w:rPr>
        <w:annotationRef/>
      </w:r>
      <w:r>
        <w:t>тоже большая рамка</w:t>
      </w:r>
    </w:p>
  </w:comment>
  <w:comment w:id="276" w:author="Пользователь Windows" w:date="2020-06-10T23:33:00Z" w:initials="ПW">
    <w:p w14:paraId="23BC1562" w14:textId="74CA1E25" w:rsidR="005C4EE4" w:rsidRDefault="005C4EE4">
      <w:pPr>
        <w:pStyle w:val="ab"/>
      </w:pPr>
      <w:r>
        <w:rPr>
          <w:rStyle w:val="aa"/>
        </w:rPr>
        <w:annotationRef/>
      </w:r>
      <w:r>
        <w:t>тоже отдельный лист с большой рамкой.</w:t>
      </w:r>
    </w:p>
    <w:p w14:paraId="2BF5E3E2" w14:textId="77777777" w:rsidR="005C4EE4" w:rsidRDefault="005C4EE4" w:rsidP="006E501B">
      <w:pPr>
        <w:pStyle w:val="ab"/>
      </w:pPr>
    </w:p>
    <w:p w14:paraId="5C650ECE" w14:textId="77777777" w:rsidR="005C4EE4" w:rsidRDefault="005C4EE4" w:rsidP="006E501B">
      <w:pPr>
        <w:pStyle w:val="ab"/>
      </w:pPr>
      <w:r>
        <w:t>переходы перед концом должны соединиться, и одна линия на конец</w:t>
      </w:r>
    </w:p>
    <w:p w14:paraId="1B5DB3DE" w14:textId="77777777" w:rsidR="005C4EE4" w:rsidRDefault="005C4EE4">
      <w:pPr>
        <w:pStyle w:val="ab"/>
      </w:pPr>
    </w:p>
  </w:comment>
  <w:comment w:id="373" w:author="Пользователь Windows" w:date="2020-06-10T23:42:00Z" w:initials="ПW">
    <w:p w14:paraId="6660747F" w14:textId="3FBCC61B" w:rsidR="005C4EE4" w:rsidRDefault="005C4EE4">
      <w:pPr>
        <w:pStyle w:val="ab"/>
      </w:pPr>
      <w:r>
        <w:rPr>
          <w:rStyle w:val="aa"/>
        </w:rPr>
        <w:annotationRef/>
      </w:r>
      <w:r>
        <w:t xml:space="preserve"> нумерация страниц продолжается , т.е. сквозная </w:t>
      </w:r>
    </w:p>
    <w:p w14:paraId="64843A48" w14:textId="77777777" w:rsidR="005C4EE4" w:rsidRDefault="005C4EE4">
      <w:pPr>
        <w:pStyle w:val="ab"/>
      </w:pPr>
    </w:p>
    <w:p w14:paraId="4808CD81" w14:textId="34EBE6F7" w:rsidR="005C4EE4" w:rsidRDefault="005C4EE4">
      <w:pPr>
        <w:pStyle w:val="ab"/>
      </w:pPr>
      <w:r>
        <w:t>пункты ВВЕДЕНИЕ и разделы 1,2,3,4,5,6,7</w:t>
      </w:r>
    </w:p>
    <w:p w14:paraId="59085F5B" w14:textId="313F06CB" w:rsidR="005C4EE4" w:rsidRDefault="005C4EE4">
      <w:pPr>
        <w:pStyle w:val="ab"/>
      </w:pPr>
      <w:r>
        <w:t xml:space="preserve"> большими буквами</w:t>
      </w:r>
    </w:p>
  </w:comment>
  <w:comment w:id="432" w:author="Пользователь Windows" w:date="2020-06-10T23:40:00Z" w:initials="ПW">
    <w:p w14:paraId="6CF776BC" w14:textId="665321B1" w:rsidR="005C4EE4" w:rsidRDefault="005C4EE4">
      <w:pPr>
        <w:pStyle w:val="ab"/>
      </w:pPr>
      <w:r>
        <w:rPr>
          <w:rStyle w:val="aa"/>
        </w:rPr>
        <w:annotationRef/>
      </w:r>
      <w:r>
        <w:t>Ссылка на таблицу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D8BC73" w15:done="0"/>
  <w15:commentEx w15:paraId="67453FF8" w15:done="0"/>
  <w15:commentEx w15:paraId="1E146019" w15:done="0"/>
  <w15:commentEx w15:paraId="56E057C0" w15:done="0"/>
  <w15:commentEx w15:paraId="0C9E2571" w15:done="0"/>
  <w15:commentEx w15:paraId="5905EC45" w15:done="0"/>
  <w15:commentEx w15:paraId="185F2D46" w15:done="0"/>
  <w15:commentEx w15:paraId="5AB55527" w15:done="0"/>
  <w15:commentEx w15:paraId="74ACCFBF" w15:done="0"/>
  <w15:commentEx w15:paraId="2363F596" w15:done="0"/>
  <w15:commentEx w15:paraId="1745C28F" w15:done="0"/>
  <w15:commentEx w15:paraId="6E7586A6" w15:done="0"/>
  <w15:commentEx w15:paraId="7120B7B7" w15:done="0"/>
  <w15:commentEx w15:paraId="1B5DB3DE" w15:done="0"/>
  <w15:commentEx w15:paraId="59085F5B" w15:done="0"/>
  <w15:commentEx w15:paraId="6CF776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D8BC73" w16cid:durableId="228C1F6B"/>
  <w16cid:commentId w16cid:paraId="67453FF8" w16cid:durableId="227F866A"/>
  <w16cid:commentId w16cid:paraId="1E146019" w16cid:durableId="227F866C"/>
  <w16cid:commentId w16cid:paraId="56E057C0" w16cid:durableId="227F866D"/>
  <w16cid:commentId w16cid:paraId="0C9E2571" w16cid:durableId="228C1F6F"/>
  <w16cid:commentId w16cid:paraId="5905EC45" w16cid:durableId="228C1F70"/>
  <w16cid:commentId w16cid:paraId="185F2D46" w16cid:durableId="228C1F71"/>
  <w16cid:commentId w16cid:paraId="5AB55527" w16cid:durableId="228C1F72"/>
  <w16cid:commentId w16cid:paraId="74ACCFBF" w16cid:durableId="228C1F73"/>
  <w16cid:commentId w16cid:paraId="2363F596" w16cid:durableId="228C1F74"/>
  <w16cid:commentId w16cid:paraId="1745C28F" w16cid:durableId="228C1F75"/>
  <w16cid:commentId w16cid:paraId="6E7586A6" w16cid:durableId="228C1F76"/>
  <w16cid:commentId w16cid:paraId="7120B7B7" w16cid:durableId="228C1F77"/>
  <w16cid:commentId w16cid:paraId="1B5DB3DE" w16cid:durableId="228C1F78"/>
  <w16cid:commentId w16cid:paraId="59085F5B" w16cid:durableId="228C1F79"/>
  <w16cid:commentId w16cid:paraId="6CF776BC" w16cid:durableId="228C1F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981C6" w14:textId="77777777" w:rsidR="00FD38D1" w:rsidRDefault="00FD38D1" w:rsidP="008F2220">
      <w:pPr>
        <w:spacing w:after="0" w:line="240" w:lineRule="auto"/>
      </w:pPr>
      <w:r>
        <w:separator/>
      </w:r>
    </w:p>
  </w:endnote>
  <w:endnote w:type="continuationSeparator" w:id="0">
    <w:p w14:paraId="4A30F064" w14:textId="77777777" w:rsidR="00FD38D1" w:rsidRDefault="00FD38D1" w:rsidP="008F2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E575" w14:textId="77029396" w:rsidR="005C4EE4" w:rsidRPr="00830E50" w:rsidRDefault="005C4EE4" w:rsidP="00277004">
    <w:pPr>
      <w:pStyle w:val="a5"/>
      <w:spacing w:after="240"/>
      <w:jc w:val="center"/>
      <w:rPr>
        <w:rFonts w:ascii="Times New Roman" w:hAnsi="Times New Roman" w:cs="Times New Roman"/>
        <w:sz w:val="28"/>
        <w:szCs w:val="28"/>
      </w:rPr>
    </w:pPr>
    <w:r w:rsidRPr="00C50396">
      <w:rPr>
        <w:rFonts w:ascii="Times New Roman" w:hAnsi="Times New Roman" w:cs="Times New Roman"/>
        <w:noProof/>
        <w:sz w:val="20"/>
        <w:szCs w:val="28"/>
        <w:lang w:eastAsia="ru-RU"/>
      </w:rPr>
      <mc:AlternateContent>
        <mc:Choice Requires="wps">
          <w:drawing>
            <wp:anchor distT="0" distB="0" distL="114300" distR="114300" simplePos="0" relativeHeight="251663360" behindDoc="0" locked="1" layoutInCell="0" allowOverlap="1" wp14:anchorId="0AE65735" wp14:editId="25E3534C">
              <wp:simplePos x="0" y="0"/>
              <wp:positionH relativeFrom="page">
                <wp:posOffset>720090</wp:posOffset>
              </wp:positionH>
              <wp:positionV relativeFrom="page">
                <wp:posOffset>252095</wp:posOffset>
              </wp:positionV>
              <wp:extent cx="6588760" cy="10189210"/>
              <wp:effectExtent l="15240" t="13970" r="15875" b="17145"/>
              <wp:wrapNone/>
              <wp:docPr id="613" name="Прямоугольник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CA6F9" id="Прямоугольник 613" o:spid="_x0000_s1026" style="position:absolute;margin-left:56.7pt;margin-top:19.85pt;width:518.8pt;height:802.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Bs&#10;kYuj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r>
      <w:rPr>
        <w:rFonts w:ascii="Times New Roman" w:hAnsi="Times New Roman" w:cs="Times New Roman"/>
        <w:sz w:val="28"/>
        <w:szCs w:val="28"/>
      </w:rPr>
      <w:t>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927DD" w14:textId="17F044B5" w:rsidR="005C4EE4" w:rsidRDefault="005C4EE4">
    <w:pPr>
      <w:pStyle w:val="a5"/>
    </w:pPr>
    <w:r>
      <w:rPr>
        <w:noProof/>
        <w:sz w:val="20"/>
        <w:lang w:eastAsia="ru-RU"/>
      </w:rPr>
      <mc:AlternateContent>
        <mc:Choice Requires="wpg">
          <w:drawing>
            <wp:anchor distT="0" distB="0" distL="114300" distR="114300" simplePos="0" relativeHeight="251667456" behindDoc="0" locked="1" layoutInCell="0" allowOverlap="1" wp14:anchorId="09F689B2" wp14:editId="310495B6">
              <wp:simplePos x="0" y="0"/>
              <wp:positionH relativeFrom="page">
                <wp:posOffset>720090</wp:posOffset>
              </wp:positionH>
              <wp:positionV relativeFrom="page">
                <wp:posOffset>252095</wp:posOffset>
              </wp:positionV>
              <wp:extent cx="6588760" cy="10189210"/>
              <wp:effectExtent l="15240" t="13970" r="15875" b="17145"/>
              <wp:wrapNone/>
              <wp:docPr id="684" name="Группа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85" name="Rectangle 684"/>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6" name="Line 685"/>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7" name="Line 686"/>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8" name="Line 687"/>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9" name="Line 688"/>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0" name="Line 689"/>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 name="Line 690"/>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2" name="Line 691"/>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3" name="Line 692"/>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 name="Line 693"/>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5" name="Line 694"/>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6" name="Rectangle 695"/>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0D297C" w14:textId="77777777" w:rsidR="005C4EE4" w:rsidRDefault="005C4EE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97" name="Rectangle 696"/>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FD603F"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698" name="Rectangle 697"/>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247CC"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99" name="Rectangle 698"/>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694110" w14:textId="77777777" w:rsidR="005C4EE4" w:rsidRDefault="005C4EE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00" name="Rectangle 699"/>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F1E87D" w14:textId="77777777" w:rsidR="005C4EE4" w:rsidRDefault="005C4EE4">
                            <w:pPr>
                              <w:pStyle w:val="a7"/>
                              <w:jc w:val="center"/>
                              <w:rPr>
                                <w:sz w:val="18"/>
                              </w:rPr>
                            </w:pPr>
                            <w:r>
                              <w:rPr>
                                <w:sz w:val="18"/>
                              </w:rPr>
                              <w:t>Дата</w:t>
                            </w:r>
                          </w:p>
                        </w:txbxContent>
                      </wps:txbx>
                      <wps:bodyPr rot="0" vert="horz" wrap="square" lIns="12700" tIns="12700" rIns="12700" bIns="12700" anchor="t" anchorCtr="0" upright="1">
                        <a:noAutofit/>
                      </wps:bodyPr>
                    </wps:wsp>
                    <wps:wsp>
                      <wps:cNvPr id="701" name="Rectangle 700"/>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70EFE8"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702" name="Rectangle 701"/>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B071B8" w14:textId="77777777" w:rsidR="005C4EE4" w:rsidRDefault="005C4EE4">
                            <w:pPr>
                              <w:pStyle w:val="a7"/>
                              <w:jc w:val="center"/>
                              <w:rPr>
                                <w:sz w:val="24"/>
                              </w:rPr>
                            </w:pPr>
                            <w:r>
                              <w:rPr>
                                <w:sz w:val="24"/>
                              </w:rPr>
                              <w:fldChar w:fldCharType="begin"/>
                            </w:r>
                            <w:r>
                              <w:rPr>
                                <w:sz w:val="24"/>
                              </w:rPr>
                              <w:instrText xml:space="preserve"> PAGE  \* LOWER </w:instrText>
                            </w:r>
                            <w:r>
                              <w:rPr>
                                <w:sz w:val="24"/>
                              </w:rPr>
                              <w:fldChar w:fldCharType="separate"/>
                            </w:r>
                            <w:r>
                              <w:rPr>
                                <w:noProof/>
                                <w:sz w:val="24"/>
                              </w:rPr>
                              <w:t>3</w:t>
                            </w:r>
                            <w:r>
                              <w:rPr>
                                <w:sz w:val="24"/>
                              </w:rPr>
                              <w:fldChar w:fldCharType="end"/>
                            </w:r>
                          </w:p>
                        </w:txbxContent>
                      </wps:txbx>
                      <wps:bodyPr rot="0" vert="horz" wrap="square" lIns="12700" tIns="12700" rIns="12700" bIns="12700" anchor="t" anchorCtr="0" upright="1">
                        <a:noAutofit/>
                      </wps:bodyPr>
                    </wps:wsp>
                    <wps:wsp>
                      <wps:cNvPr id="703" name="Rectangle 702"/>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0782E5" w14:textId="5051C92E" w:rsidR="005C4EE4" w:rsidRDefault="005C4EE4">
                            <w:pPr>
                              <w:pStyle w:val="a7"/>
                              <w:jc w:val="center"/>
                            </w:pPr>
                            <w:bookmarkStart w:id="327" w:name="_Hlk42740961"/>
                            <w:bookmarkStart w:id="328" w:name="_Hlk42740962"/>
                            <w:r w:rsidRPr="00277004">
                              <w:t>НАТК.100700.400 ПЗ</w:t>
                            </w:r>
                            <w:bookmarkEnd w:id="327"/>
                            <w:bookmarkEnd w:id="328"/>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689B2" id="Группа 684" o:spid="_x0000_s1026" style="position:absolute;margin-left:56.7pt;margin-top:19.85pt;width:518.8pt;height:802.3pt;z-index:2516674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" o:allowincell="f">
              <v:rect id="Rectangle 684"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" filled="f" strokeweight="2pt"/>
              <v:line id="Line 685"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" strokeweight="2pt"/>
              <v:line id="Line 686"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" strokeweight="2pt"/>
              <v:line id="Line 687"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" strokeweight="2pt"/>
              <v:line id="Line 688"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" strokeweight="2pt"/>
              <v:line id="Line 689"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" strokeweight="2pt"/>
              <v:line id="Line 690"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" strokeweight="2pt"/>
              <v:line id="Line 691"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" strokeweight="2pt"/>
              <v:line id="Line 692"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" strokeweight="1pt"/>
              <v:line id="Line 693"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o1wgAAANwAAAAPAAAAZHJzL2Rvd25yZXYueG1sRI9Bi8Iw&#10;FITvgv8hPMGbpsoq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Az6Ho1wgAAANwAAAAPAAAA&#10;AAAAAAAAAAAAAAcCAABkcnMvZG93bnJldi54bWxQSwUGAAAAAAMAAwC3AAAA9gIAAAAA&#10;" strokeweight="2pt"/>
              <v:line id="Line 694"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" strokeweight="1pt"/>
              <v:rect id="Rectangle 695"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" filled="f" stroked="f" strokeweight=".25pt">
                <v:textbox inset="1pt,1pt,1pt,1pt">
                  <w:txbxContent>
                    <w:p w14:paraId="520D297C" w14:textId="77777777" w:rsidR="005C4EE4" w:rsidRDefault="005C4EE4">
                      <w:pPr>
                        <w:pStyle w:val="a7"/>
                        <w:jc w:val="center"/>
                        <w:rPr>
                          <w:sz w:val="18"/>
                        </w:rPr>
                      </w:pPr>
                      <w:proofErr w:type="spellStart"/>
                      <w:r>
                        <w:rPr>
                          <w:sz w:val="18"/>
                        </w:rPr>
                        <w:t>Изм</w:t>
                      </w:r>
                      <w:proofErr w:type="spellEnd"/>
                      <w:r>
                        <w:rPr>
                          <w:sz w:val="18"/>
                        </w:rPr>
                        <w:t>.</w:t>
                      </w:r>
                    </w:p>
                  </w:txbxContent>
                </v:textbox>
              </v:rect>
              <v:rect id="Rectangle 696"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" filled="f" stroked="f" strokeweight=".25pt">
                <v:textbox inset="1pt,1pt,1pt,1pt">
                  <w:txbxContent>
                    <w:p w14:paraId="5DFD603F" w14:textId="77777777" w:rsidR="005C4EE4" w:rsidRDefault="005C4EE4">
                      <w:pPr>
                        <w:pStyle w:val="a7"/>
                        <w:jc w:val="center"/>
                        <w:rPr>
                          <w:sz w:val="18"/>
                        </w:rPr>
                      </w:pPr>
                      <w:r>
                        <w:rPr>
                          <w:sz w:val="18"/>
                        </w:rPr>
                        <w:t>Лист</w:t>
                      </w:r>
                    </w:p>
                  </w:txbxContent>
                </v:textbox>
              </v:rect>
              <v:rect id="Rectangle 697"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" filled="f" stroked="f" strokeweight=".25pt">
                <v:textbox inset="1pt,1pt,1pt,1pt">
                  <w:txbxContent>
                    <w:p w14:paraId="5C6247CC"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698"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" filled="f" stroked="f" strokeweight=".25pt">
                <v:textbox inset="1pt,1pt,1pt,1pt">
                  <w:txbxContent>
                    <w:p w14:paraId="41694110" w14:textId="77777777" w:rsidR="005C4EE4" w:rsidRDefault="005C4EE4">
                      <w:pPr>
                        <w:pStyle w:val="a7"/>
                        <w:jc w:val="center"/>
                        <w:rPr>
                          <w:sz w:val="18"/>
                        </w:rPr>
                      </w:pPr>
                      <w:proofErr w:type="spellStart"/>
                      <w:r>
                        <w:rPr>
                          <w:sz w:val="18"/>
                        </w:rPr>
                        <w:t>Подпись</w:t>
                      </w:r>
                      <w:proofErr w:type="spellEnd"/>
                    </w:p>
                  </w:txbxContent>
                </v:textbox>
              </v:rect>
              <v:rect id="Rectangle 699"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TwAAAANwAAAAPAAAAZHJzL2Rvd25yZXYueG1sRE/Pa8Iw&#10;FL4P9j+EJ3hbE4e4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kg/rE8AAAADcAAAADwAAAAAA&#10;AAAAAAAAAAAHAgAAZHJzL2Rvd25yZXYueG1sUEsFBgAAAAADAAMAtwAAAPQCAAAAAA==&#10;" filled="f" stroked="f" strokeweight=".25pt">
                <v:textbox inset="1pt,1pt,1pt,1pt">
                  <w:txbxContent>
                    <w:p w14:paraId="7DF1E87D" w14:textId="77777777" w:rsidR="005C4EE4" w:rsidRDefault="005C4EE4">
                      <w:pPr>
                        <w:pStyle w:val="a7"/>
                        <w:jc w:val="center"/>
                        <w:rPr>
                          <w:sz w:val="18"/>
                        </w:rPr>
                      </w:pPr>
                      <w:r>
                        <w:rPr>
                          <w:sz w:val="18"/>
                        </w:rPr>
                        <w:t>Дата</w:t>
                      </w:r>
                    </w:p>
                  </w:txbxContent>
                </v:textbox>
              </v:rect>
              <v:rect id="Rectangle 700"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" filled="f" stroked="f" strokeweight=".25pt">
                <v:textbox inset="1pt,1pt,1pt,1pt">
                  <w:txbxContent>
                    <w:p w14:paraId="4470EFE8" w14:textId="77777777" w:rsidR="005C4EE4" w:rsidRDefault="005C4EE4">
                      <w:pPr>
                        <w:pStyle w:val="a7"/>
                        <w:jc w:val="center"/>
                        <w:rPr>
                          <w:sz w:val="18"/>
                        </w:rPr>
                      </w:pPr>
                      <w:r>
                        <w:rPr>
                          <w:sz w:val="18"/>
                        </w:rPr>
                        <w:t>Лист</w:t>
                      </w:r>
                    </w:p>
                  </w:txbxContent>
                </v:textbox>
              </v:rect>
              <v:rect id="Rectangle 701"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14:paraId="3BB071B8" w14:textId="77777777" w:rsidR="005C4EE4" w:rsidRDefault="005C4EE4">
                      <w:pPr>
                        <w:pStyle w:val="a7"/>
                        <w:jc w:val="center"/>
                        <w:rPr>
                          <w:sz w:val="24"/>
                        </w:rPr>
                      </w:pPr>
                      <w:r>
                        <w:rPr>
                          <w:sz w:val="24"/>
                        </w:rPr>
                        <w:fldChar w:fldCharType="begin"/>
                      </w:r>
                      <w:r>
                        <w:rPr>
                          <w:sz w:val="24"/>
                        </w:rPr>
                        <w:instrText xml:space="preserve"> PAGE  \* LOWER </w:instrText>
                      </w:r>
                      <w:r>
                        <w:rPr>
                          <w:sz w:val="24"/>
                        </w:rPr>
                        <w:fldChar w:fldCharType="separate"/>
                      </w:r>
                      <w:r>
                        <w:rPr>
                          <w:noProof/>
                          <w:sz w:val="24"/>
                        </w:rPr>
                        <w:t>3</w:t>
                      </w:r>
                      <w:r>
                        <w:rPr>
                          <w:sz w:val="24"/>
                        </w:rPr>
                        <w:fldChar w:fldCharType="end"/>
                      </w:r>
                    </w:p>
                  </w:txbxContent>
                </v:textbox>
              </v:rect>
              <v:rect id="Rectangle 702"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14:paraId="7B0782E5" w14:textId="5051C92E" w:rsidR="005C4EE4" w:rsidRDefault="005C4EE4">
                      <w:pPr>
                        <w:pStyle w:val="a7"/>
                        <w:jc w:val="center"/>
                      </w:pPr>
                      <w:bookmarkStart w:id="329" w:name="_Hlk42740961"/>
                      <w:bookmarkStart w:id="330" w:name="_Hlk42740962"/>
                      <w:r w:rsidRPr="00277004">
                        <w:t>НАТК.100700.400 ПЗ</w:t>
                      </w:r>
                      <w:bookmarkEnd w:id="329"/>
                      <w:bookmarkEnd w:id="330"/>
                    </w:p>
                  </w:txbxContent>
                </v:textbox>
              </v:rect>
              <w10:wrap anchorx="page"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31735" w14:textId="63F81248" w:rsidR="005C4EE4" w:rsidRDefault="005C4EE4">
    <w:pPr>
      <w:pStyle w:val="a5"/>
    </w:pPr>
    <w:r>
      <w:rPr>
        <w:noProof/>
        <w:sz w:val="20"/>
        <w:lang w:eastAsia="ru-RU"/>
      </w:rPr>
      <mc:AlternateContent>
        <mc:Choice Requires="wpg">
          <w:drawing>
            <wp:anchor distT="0" distB="0" distL="114300" distR="114300" simplePos="0" relativeHeight="251665408" behindDoc="0" locked="1" layoutInCell="0" allowOverlap="1" wp14:anchorId="2F2217FC" wp14:editId="386A602B">
              <wp:simplePos x="0" y="0"/>
              <wp:positionH relativeFrom="page">
                <wp:posOffset>720090</wp:posOffset>
              </wp:positionH>
              <wp:positionV relativeFrom="page">
                <wp:posOffset>252095</wp:posOffset>
              </wp:positionV>
              <wp:extent cx="6588760" cy="10189210"/>
              <wp:effectExtent l="15240" t="13970" r="15875" b="17145"/>
              <wp:wrapNone/>
              <wp:docPr id="634" name="Группа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35" name="Rectangle 634"/>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6" name="Line 635"/>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7" name="Line 636"/>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8" name="Line 637"/>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9" name="Line 638"/>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0" name="Line 639"/>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1" name="Line 640"/>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2" name="Line 641"/>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3" name="Line 642"/>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4" name="Line 643"/>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5" name="Rectangle 644"/>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FEF4A4" w14:textId="77777777" w:rsidR="005C4EE4" w:rsidRDefault="005C4EE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46" name="Rectangle 645"/>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FC061A"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647" name="Rectangle 646"/>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82FB12"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48" name="Rectangle 647"/>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6C366" w14:textId="77777777" w:rsidR="005C4EE4" w:rsidRDefault="005C4EE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649" name="Rectangle 648"/>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E2DC12" w14:textId="77777777" w:rsidR="005C4EE4" w:rsidRDefault="005C4EE4">
                            <w:pPr>
                              <w:pStyle w:val="a7"/>
                              <w:jc w:val="center"/>
                              <w:rPr>
                                <w:sz w:val="18"/>
                              </w:rPr>
                            </w:pPr>
                            <w:r>
                              <w:rPr>
                                <w:sz w:val="18"/>
                              </w:rPr>
                              <w:t>Дата</w:t>
                            </w:r>
                          </w:p>
                        </w:txbxContent>
                      </wps:txbx>
                      <wps:bodyPr rot="0" vert="horz" wrap="square" lIns="12700" tIns="12700" rIns="12700" bIns="12700" anchor="t" anchorCtr="0" upright="1">
                        <a:noAutofit/>
                      </wps:bodyPr>
                    </wps:wsp>
                    <wps:wsp>
                      <wps:cNvPr id="650" name="Rectangle 649"/>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18B55"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651" name="Rectangle 650"/>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EB3230"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noProof/>
                                <w:sz w:val="18"/>
                              </w:rPr>
                              <w:t>2</w:t>
                            </w:r>
                            <w:r>
                              <w:rPr>
                                <w:sz w:val="18"/>
                              </w:rPr>
                              <w:fldChar w:fldCharType="end"/>
                            </w:r>
                          </w:p>
                        </w:txbxContent>
                      </wps:txbx>
                      <wps:bodyPr rot="0" vert="horz" wrap="square" lIns="12700" tIns="12700" rIns="12700" bIns="12700" anchor="t" anchorCtr="0" upright="1">
                        <a:noAutofit/>
                      </wps:bodyPr>
                    </wps:wsp>
                    <wps:wsp>
                      <wps:cNvPr id="652" name="Rectangle 651"/>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F15471" w14:textId="6C07477D" w:rsidR="005C4EE4" w:rsidRDefault="005C4EE4">
                            <w:pPr>
                              <w:pStyle w:val="a7"/>
                              <w:jc w:val="center"/>
                              <w:rPr>
                                <w:rFonts w:ascii="Journal" w:hAnsi="Journal"/>
                                <w:lang w:val="ru-RU"/>
                              </w:rPr>
                            </w:pPr>
                            <w:r w:rsidRPr="00277004">
                              <w:t>НАТК.100700.400 ПЗ</w:t>
                            </w:r>
                          </w:p>
                        </w:txbxContent>
                      </wps:txbx>
                      <wps:bodyPr rot="0" vert="horz" wrap="square" lIns="12700" tIns="12700" rIns="12700" bIns="12700" anchor="t" anchorCtr="0" upright="1">
                        <a:noAutofit/>
                      </wps:bodyPr>
                    </wps:wsp>
                    <wps:wsp>
                      <wps:cNvPr id="653" name="Line 652"/>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4" name="Line 653"/>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5" name="Line 654"/>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6" name="Line 655"/>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7" name="Line 656"/>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58" name="Group 657"/>
                      <wpg:cNvGrpSpPr>
                        <a:grpSpLocks/>
                      </wpg:cNvGrpSpPr>
                      <wpg:grpSpPr bwMode="auto">
                        <a:xfrm>
                          <a:off x="39" y="18267"/>
                          <a:ext cx="4801" cy="310"/>
                          <a:chOff x="0" y="0"/>
                          <a:chExt cx="19999" cy="20000"/>
                        </a:xfrm>
                      </wpg:grpSpPr>
                      <wps:wsp>
                        <wps:cNvPr id="659" name="Rectangle 6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4180BE"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660" name="Rectangle 6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F4BF15" w14:textId="565CBFD3" w:rsidR="005C4EE4" w:rsidRPr="00AB79F2" w:rsidRDefault="005C4EE4">
                              <w:pPr>
                                <w:pStyle w:val="a7"/>
                                <w:rPr>
                                  <w:sz w:val="17"/>
                                  <w:szCs w:val="17"/>
                                  <w:lang w:val="ru-RU"/>
                                  <w:rPrChange w:id="331" w:author="Alex" w:date="2020-06-03T18:44:00Z">
                                    <w:rPr>
                                      <w:sz w:val="18"/>
                                      <w:lang w:val="ru-RU"/>
                                    </w:rPr>
                                  </w:rPrChange>
                                </w:rPr>
                              </w:pPr>
                              <w:r w:rsidRPr="00AB79F2">
                                <w:rPr>
                                  <w:sz w:val="17"/>
                                  <w:szCs w:val="17"/>
                                  <w:lang w:val="ru-RU"/>
                                  <w:rPrChange w:id="332" w:author="Alex" w:date="2020-06-03T18:44:00Z">
                                    <w:rPr>
                                      <w:sz w:val="18"/>
                                      <w:lang w:val="ru-RU"/>
                                    </w:rPr>
                                  </w:rPrChange>
                                </w:rPr>
                                <w:t>Малых А.В.</w:t>
                              </w:r>
                            </w:p>
                          </w:txbxContent>
                        </wps:txbx>
                        <wps:bodyPr rot="0" vert="horz" wrap="square" lIns="12700" tIns="12700" rIns="12700" bIns="12700" anchor="t" anchorCtr="0" upright="1">
                          <a:noAutofit/>
                        </wps:bodyPr>
                      </wps:wsp>
                    </wpg:grpSp>
                    <wpg:grpSp>
                      <wpg:cNvPr id="661" name="Group 660"/>
                      <wpg:cNvGrpSpPr>
                        <a:grpSpLocks/>
                      </wpg:cNvGrpSpPr>
                      <wpg:grpSpPr bwMode="auto">
                        <a:xfrm>
                          <a:off x="39" y="18614"/>
                          <a:ext cx="4801" cy="309"/>
                          <a:chOff x="0" y="0"/>
                          <a:chExt cx="19999" cy="20000"/>
                        </a:xfrm>
                      </wpg:grpSpPr>
                      <wps:wsp>
                        <wps:cNvPr id="662" name="Rectangle 66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535C19"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663" name="Rectangle 66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011243" w14:textId="496955D5" w:rsidR="005C4EE4" w:rsidRPr="00E51CF5" w:rsidRDefault="005C4EE4">
                              <w:pPr>
                                <w:pStyle w:val="a7"/>
                                <w:rPr>
                                  <w:sz w:val="17"/>
                                  <w:szCs w:val="17"/>
                                  <w:rPrChange w:id="333" w:author="Alex" w:date="2020-06-03T18:43:00Z">
                                    <w:rPr>
                                      <w:sz w:val="18"/>
                                    </w:rPr>
                                  </w:rPrChange>
                                </w:rPr>
                              </w:pPr>
                              <w:proofErr w:type="spellStart"/>
                              <w:ins w:id="334" w:author="Alex" w:date="2020-06-03T18:43:00Z">
                                <w:r>
                                  <w:rPr>
                                    <w:sz w:val="17"/>
                                    <w:szCs w:val="17"/>
                                    <w:lang w:val="ru-RU"/>
                                  </w:rPr>
                                  <w:t>Чекушкина</w:t>
                                </w:r>
                                <w:proofErr w:type="spellEnd"/>
                                <w:r>
                                  <w:rPr>
                                    <w:sz w:val="17"/>
                                    <w:szCs w:val="17"/>
                                    <w:lang w:val="ru-RU"/>
                                  </w:rPr>
                                  <w:t xml:space="preserve"> О.О.</w:t>
                                </w:r>
                              </w:ins>
                              <w:del w:id="335" w:author="Alex" w:date="2020-06-03T18:43:00Z">
                                <w:r w:rsidRPr="00E51CF5" w:rsidDel="00E51CF5">
                                  <w:rPr>
                                    <w:sz w:val="17"/>
                                    <w:szCs w:val="17"/>
                                    <w:rPrChange w:id="336" w:author="Alex" w:date="2020-06-03T18:43:00Z">
                                      <w:rPr>
                                        <w:sz w:val="18"/>
                                      </w:rPr>
                                    </w:rPrChange>
                                  </w:rPr>
                                  <w:delText>Ф.И.О.</w:delText>
                                </w:r>
                              </w:del>
                            </w:p>
                          </w:txbxContent>
                        </wps:txbx>
                        <wps:bodyPr rot="0" vert="horz" wrap="square" lIns="12700" tIns="12700" rIns="12700" bIns="12700" anchor="t" anchorCtr="0" upright="1">
                          <a:noAutofit/>
                        </wps:bodyPr>
                      </wps:wsp>
                    </wpg:grpSp>
                    <wpg:grpSp>
                      <wpg:cNvPr id="664" name="Group 663"/>
                      <wpg:cNvGrpSpPr>
                        <a:grpSpLocks/>
                      </wpg:cNvGrpSpPr>
                      <wpg:grpSpPr bwMode="auto">
                        <a:xfrm>
                          <a:off x="39" y="18969"/>
                          <a:ext cx="4801" cy="309"/>
                          <a:chOff x="0" y="0"/>
                          <a:chExt cx="19999" cy="20000"/>
                        </a:xfrm>
                      </wpg:grpSpPr>
                      <wps:wsp>
                        <wps:cNvPr id="665" name="Rectangle 66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264C64"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666" name="Rectangle 66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4D46B6" w14:textId="7AD5FB8B" w:rsidR="005C4EE4" w:rsidRDefault="005C4EE4">
                              <w:pPr>
                                <w:pStyle w:val="a7"/>
                                <w:rPr>
                                  <w:sz w:val="18"/>
                                </w:rPr>
                              </w:pPr>
                              <w:del w:id="337" w:author="Alex" w:date="2020-06-03T18:42:00Z">
                                <w:r w:rsidDel="00E51CF5">
                                  <w:rPr>
                                    <w:sz w:val="18"/>
                                  </w:rPr>
                                  <w:delText>Ф.И.О.</w:delText>
                                </w:r>
                              </w:del>
                            </w:p>
                          </w:txbxContent>
                        </wps:txbx>
                        <wps:bodyPr rot="0" vert="horz" wrap="square" lIns="12700" tIns="12700" rIns="12700" bIns="12700" anchor="t" anchorCtr="0" upright="1">
                          <a:noAutofit/>
                        </wps:bodyPr>
                      </wps:wsp>
                    </wpg:grpSp>
                    <wpg:grpSp>
                      <wpg:cNvPr id="667" name="Group 666"/>
                      <wpg:cNvGrpSpPr>
                        <a:grpSpLocks/>
                      </wpg:cNvGrpSpPr>
                      <wpg:grpSpPr bwMode="auto">
                        <a:xfrm>
                          <a:off x="39" y="19314"/>
                          <a:ext cx="4801" cy="310"/>
                          <a:chOff x="0" y="0"/>
                          <a:chExt cx="19999" cy="20000"/>
                        </a:xfrm>
                      </wpg:grpSpPr>
                      <wps:wsp>
                        <wps:cNvPr id="668" name="Rectangle 66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9E784D" w14:textId="77777777" w:rsidR="005C4EE4" w:rsidRDefault="005C4EE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669" name="Rectangle 66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7A070E" w14:textId="69AE5022" w:rsidR="005C4EE4" w:rsidRDefault="005C4EE4">
                              <w:pPr>
                                <w:pStyle w:val="a7"/>
                                <w:rPr>
                                  <w:sz w:val="18"/>
                                </w:rPr>
                              </w:pPr>
                              <w:ins w:id="338" w:author="Alex" w:date="2020-06-03T18:42:00Z">
                                <w:r>
                                  <w:rPr>
                                    <w:sz w:val="17"/>
                                    <w:szCs w:val="17"/>
                                    <w:lang w:val="ru-RU"/>
                                  </w:rPr>
                                  <w:t>Мельникова</w:t>
                                </w:r>
                              </w:ins>
                              <w:ins w:id="339" w:author="Alex" w:date="2020-06-03T18:43:00Z">
                                <w:r>
                                  <w:rPr>
                                    <w:sz w:val="17"/>
                                    <w:szCs w:val="17"/>
                                    <w:lang w:val="ru-RU"/>
                                  </w:rPr>
                                  <w:t xml:space="preserve"> </w:t>
                                </w:r>
                              </w:ins>
                              <w:ins w:id="340" w:author="Alex" w:date="2020-06-03T18:42:00Z">
                                <w:r>
                                  <w:rPr>
                                    <w:sz w:val="17"/>
                                    <w:szCs w:val="17"/>
                                    <w:lang w:val="ru-RU"/>
                                  </w:rPr>
                                  <w:t>Т</w:t>
                                </w:r>
                              </w:ins>
                              <w:ins w:id="341" w:author="Alex" w:date="2020-06-03T18:44:00Z">
                                <w:r>
                                  <w:rPr>
                                    <w:sz w:val="17"/>
                                    <w:szCs w:val="17"/>
                                    <w:lang w:val="ru-RU"/>
                                  </w:rPr>
                                  <w:t>.</w:t>
                                </w:r>
                              </w:ins>
                              <w:ins w:id="342" w:author="Alex" w:date="2020-06-03T18:42:00Z">
                                <w:r>
                                  <w:rPr>
                                    <w:sz w:val="17"/>
                                    <w:szCs w:val="17"/>
                                    <w:lang w:val="ru-RU"/>
                                  </w:rPr>
                                  <w:t>Ф</w:t>
                                </w:r>
                              </w:ins>
                              <w:del w:id="343" w:author="Alex" w:date="2020-06-03T18:42:00Z">
                                <w:r w:rsidDel="00E51CF5">
                                  <w:rPr>
                                    <w:sz w:val="18"/>
                                  </w:rPr>
                                  <w:delText>Ф.И.О.</w:delText>
                                </w:r>
                              </w:del>
                            </w:p>
                          </w:txbxContent>
                        </wps:txbx>
                        <wps:bodyPr rot="0" vert="horz" wrap="square" lIns="12700" tIns="12700" rIns="12700" bIns="12700" anchor="t" anchorCtr="0" upright="1">
                          <a:noAutofit/>
                        </wps:bodyPr>
                      </wps:wsp>
                    </wpg:grpSp>
                    <wpg:grpSp>
                      <wpg:cNvPr id="670" name="Group 669"/>
                      <wpg:cNvGrpSpPr>
                        <a:grpSpLocks/>
                      </wpg:cNvGrpSpPr>
                      <wpg:grpSpPr bwMode="auto">
                        <a:xfrm>
                          <a:off x="39" y="19660"/>
                          <a:ext cx="4801" cy="309"/>
                          <a:chOff x="0" y="0"/>
                          <a:chExt cx="19999" cy="20000"/>
                        </a:xfrm>
                      </wpg:grpSpPr>
                      <wps:wsp>
                        <wps:cNvPr id="671" name="Rectangle 67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6D58D7"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672" name="Rectangle 67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5DEC9" w14:textId="7D5071AB" w:rsidR="005C4EE4" w:rsidRDefault="005C4EE4">
                              <w:pPr>
                                <w:pStyle w:val="a7"/>
                                <w:rPr>
                                  <w:sz w:val="18"/>
                                </w:rPr>
                              </w:pPr>
                              <w:ins w:id="344" w:author="Alex" w:date="2020-06-03T18:43:00Z">
                                <w:r>
                                  <w:rPr>
                                    <w:sz w:val="17"/>
                                    <w:szCs w:val="17"/>
                                    <w:lang w:val="ru-RU"/>
                                  </w:rPr>
                                  <w:t>Тышкевич Е.В.</w:t>
                                </w:r>
                              </w:ins>
                              <w:del w:id="345" w:author="Alex" w:date="2020-06-03T18:43:00Z">
                                <w:r w:rsidDel="00E51CF5">
                                  <w:rPr>
                                    <w:sz w:val="18"/>
                                  </w:rPr>
                                  <w:delText>Ф.И.О.</w:delText>
                                </w:r>
                              </w:del>
                            </w:p>
                          </w:txbxContent>
                        </wps:txbx>
                        <wps:bodyPr rot="0" vert="horz" wrap="square" lIns="12700" tIns="12700" rIns="12700" bIns="12700" anchor="t" anchorCtr="0" upright="1">
                          <a:noAutofit/>
                        </wps:bodyPr>
                      </wps:wsp>
                    </wpg:grpSp>
                    <wps:wsp>
                      <wps:cNvPr id="673" name="Line 672"/>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4" name="Rectangle 673"/>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C5EA3D" w14:textId="77777777" w:rsidR="005C4EE4" w:rsidRDefault="005C4EE4" w:rsidP="00830E50">
                            <w:pPr>
                              <w:pStyle w:val="a7"/>
                              <w:jc w:val="center"/>
                              <w:rPr>
                                <w:sz w:val="18"/>
                                <w:lang w:val="ru-RU"/>
                              </w:rPr>
                            </w:pPr>
                          </w:p>
                          <w:p w14:paraId="35BD6687" w14:textId="77777777" w:rsidR="005C4EE4" w:rsidRDefault="005C4EE4" w:rsidP="00830E50">
                            <w:pPr>
                              <w:pStyle w:val="a7"/>
                              <w:jc w:val="center"/>
                              <w:rPr>
                                <w:sz w:val="18"/>
                                <w:lang w:val="ru-RU"/>
                              </w:rPr>
                            </w:pPr>
                          </w:p>
                          <w:p w14:paraId="0F70A515" w14:textId="6FCD658B" w:rsidR="005C4EE4" w:rsidRPr="00830E50" w:rsidRDefault="005C4EE4" w:rsidP="00830E50">
                            <w:pPr>
                              <w:pStyle w:val="a7"/>
                              <w:jc w:val="center"/>
                              <w:rPr>
                                <w:sz w:val="18"/>
                                <w:lang w:val="ru-RU"/>
                              </w:rPr>
                            </w:pPr>
                            <w:r>
                              <w:rPr>
                                <w:sz w:val="18"/>
                                <w:lang w:val="ru-RU"/>
                              </w:rPr>
                              <w:t>Разработка веб-приложения «Интернет-магазин»</w:t>
                            </w:r>
                          </w:p>
                        </w:txbxContent>
                      </wps:txbx>
                      <wps:bodyPr rot="0" vert="horz" wrap="square" lIns="12700" tIns="12700" rIns="12700" bIns="12700" anchor="t" anchorCtr="0" upright="1">
                        <a:noAutofit/>
                      </wps:bodyPr>
                    </wps:wsp>
                    <wps:wsp>
                      <wps:cNvPr id="675" name="Line 674"/>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6" name="Line 675"/>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7" name="Line 676"/>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8" name="Rectangle 677"/>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79C4DB" w14:textId="77777777" w:rsidR="005C4EE4" w:rsidRDefault="005C4EE4">
                            <w:pPr>
                              <w:pStyle w:val="a7"/>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679" name="Rectangle 678"/>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820889" w14:textId="77777777" w:rsidR="005C4EE4" w:rsidRDefault="005C4EE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680" name="Rectangle 679"/>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8E36B9" w14:textId="6C17DD82" w:rsidR="005C4EE4" w:rsidRPr="00AF226C" w:rsidRDefault="005C4EE4">
                            <w:pPr>
                              <w:pStyle w:val="a7"/>
                              <w:jc w:val="center"/>
                              <w:rPr>
                                <w:sz w:val="18"/>
                                <w:lang w:val="ru-RU"/>
                                <w:rPrChange w:id="346" w:author="Alex" w:date="2020-06-11T04:15:00Z">
                                  <w:rPr>
                                    <w:sz w:val="18"/>
                                  </w:rPr>
                                </w:rPrChange>
                              </w:rPr>
                            </w:pPr>
                            <w:del w:id="347" w:author="Alex" w:date="2020-06-10T19:22:00Z">
                              <w:r w:rsidDel="00E4554D">
                                <w:rPr>
                                  <w:sz w:val="18"/>
                                </w:rPr>
                                <w:fldChar w:fldCharType="begin"/>
                              </w:r>
                              <w:r w:rsidDel="00E4554D">
                                <w:rPr>
                                  <w:sz w:val="18"/>
                                </w:rPr>
                                <w:delInstrText xml:space="preserve"> SECTIONPAGES  \* LOWER </w:delInstrText>
                              </w:r>
                              <w:r w:rsidDel="00E4554D">
                                <w:rPr>
                                  <w:sz w:val="18"/>
                                </w:rPr>
                                <w:fldChar w:fldCharType="separate"/>
                              </w:r>
                            </w:del>
                            <w:del w:id="348" w:author="Alex" w:date="2020-06-01T17:47:00Z">
                              <w:r w:rsidDel="009B3D6E">
                                <w:rPr>
                                  <w:noProof/>
                                  <w:sz w:val="18"/>
                                </w:rPr>
                                <w:delText>13</w:delText>
                              </w:r>
                            </w:del>
                            <w:del w:id="349" w:author="Alex" w:date="2020-06-10T19:22:00Z">
                              <w:r w:rsidDel="00E4554D">
                                <w:rPr>
                                  <w:sz w:val="18"/>
                                </w:rPr>
                                <w:fldChar w:fldCharType="end"/>
                              </w:r>
                            </w:del>
                            <w:ins w:id="350" w:author="Alex" w:date="2020-06-11T04:15:00Z">
                              <w:r>
                                <w:rPr>
                                  <w:sz w:val="18"/>
                                  <w:lang w:val="ru-RU"/>
                                </w:rPr>
                                <w:t>6</w:t>
                              </w:r>
                            </w:ins>
                            <w:ins w:id="351" w:author="Alex" w:date="2020-06-11T04:29:00Z">
                              <w:r w:rsidR="005C608C">
                                <w:rPr>
                                  <w:sz w:val="18"/>
                                  <w:lang w:val="ru-RU"/>
                                </w:rPr>
                                <w:t>5</w:t>
                              </w:r>
                            </w:ins>
                          </w:p>
                        </w:txbxContent>
                      </wps:txbx>
                      <wps:bodyPr rot="0" vert="horz" wrap="square" lIns="12700" tIns="12700" rIns="12700" bIns="12700" anchor="t" anchorCtr="0" upright="1">
                        <a:noAutofit/>
                      </wps:bodyPr>
                    </wps:wsp>
                    <wps:wsp>
                      <wps:cNvPr id="681" name="Line 680"/>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2" name="Line 681"/>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3" name="Rectangle 682"/>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657F0" w14:textId="406C1EFE" w:rsidR="005C4EE4" w:rsidRDefault="005C4EE4">
                            <w:pPr>
                              <w:pStyle w:val="a7"/>
                              <w:jc w:val="center"/>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2217FC" id="Группа 634" o:spid="_x0000_s1046" style="position:absolute;margin-left:56.7pt;margin-top:19.85pt;width:518.8pt;height:802.3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" o:allowincell="f">
              <v:rect id="Rectangle 634"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" filled="f" strokeweight="2pt"/>
              <v:line id="Line 635"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line id="Line 636"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" strokeweight="2pt"/>
              <v:line id="Line 637"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" strokeweight="2pt"/>
              <v:line id="Line 638"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line id="Line 639"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BxvQAAANwAAAAPAAAAZHJzL2Rvd25yZXYueG1sRE+9CsIw&#10;EN4F3yGc4Kapo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MrNQcb0AAADcAAAADwAAAAAAAAAA&#10;AAAAAAAHAgAAZHJzL2Rvd25yZXYueG1sUEsFBgAAAAADAAMAtwAAAPECAAAAAA==&#10;" strokeweight="2pt"/>
              <v:line id="Line 640"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wAAAANwAAAAPAAAAZHJzL2Rvd25yZXYueG1sRI/BCsIw&#10;EETvgv8QVvCmqaI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Xf/16sAAAADcAAAADwAAAAAA&#10;AAAAAAAAAAAHAgAAZHJzL2Rvd25yZXYueG1sUEsFBgAAAAADAAMAtwAAAPQCAAAAAA==&#10;" strokeweight="2pt"/>
              <v:line id="Line 641"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udwAAAANwAAAAPAAAAZHJzL2Rvd25yZXYueG1sRI/BCsIw&#10;EETvgv8QVvCmqaI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rS1rncAAAADcAAAADwAAAAAA&#10;AAAAAAAAAAAHAgAAZHJzL2Rvd25yZXYueG1sUEsFBgAAAAADAAMAtwAAAPQCAAAAAA==&#10;" strokeweight="2pt"/>
              <v:line id="Line 642"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" strokeweight="1pt"/>
              <v:line id="Line 643"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" strokeweight="1pt"/>
              <v:rect id="Rectangle 644"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" filled="f" stroked="f" strokeweight=".25pt">
                <v:textbox inset="1pt,1pt,1pt,1pt">
                  <w:txbxContent>
                    <w:p w14:paraId="49FEF4A4" w14:textId="77777777" w:rsidR="005C4EE4" w:rsidRDefault="005C4EE4">
                      <w:pPr>
                        <w:pStyle w:val="a7"/>
                        <w:jc w:val="center"/>
                        <w:rPr>
                          <w:sz w:val="18"/>
                        </w:rPr>
                      </w:pPr>
                      <w:proofErr w:type="spellStart"/>
                      <w:r>
                        <w:rPr>
                          <w:sz w:val="18"/>
                        </w:rPr>
                        <w:t>Изм</w:t>
                      </w:r>
                      <w:proofErr w:type="spellEnd"/>
                      <w:r>
                        <w:rPr>
                          <w:sz w:val="18"/>
                        </w:rPr>
                        <w:t>.</w:t>
                      </w:r>
                    </w:p>
                  </w:txbxContent>
                </v:textbox>
              </v:rect>
              <v:rect id="Rectangle 645"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" filled="f" stroked="f" strokeweight=".25pt">
                <v:textbox inset="1pt,1pt,1pt,1pt">
                  <w:txbxContent>
                    <w:p w14:paraId="54FC061A" w14:textId="77777777" w:rsidR="005C4EE4" w:rsidRDefault="005C4EE4">
                      <w:pPr>
                        <w:pStyle w:val="a7"/>
                        <w:jc w:val="center"/>
                        <w:rPr>
                          <w:sz w:val="18"/>
                        </w:rPr>
                      </w:pPr>
                      <w:r>
                        <w:rPr>
                          <w:sz w:val="18"/>
                        </w:rPr>
                        <w:t>Лист</w:t>
                      </w:r>
                    </w:p>
                  </w:txbxContent>
                </v:textbox>
              </v:rect>
              <v:rect id="Rectangle 646"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" filled="f" stroked="f" strokeweight=".25pt">
                <v:textbox inset="1pt,1pt,1pt,1pt">
                  <w:txbxContent>
                    <w:p w14:paraId="6382FB12"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647"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" filled="f" stroked="f" strokeweight=".25pt">
                <v:textbox inset="1pt,1pt,1pt,1pt">
                  <w:txbxContent>
                    <w:p w14:paraId="32E6C366" w14:textId="77777777" w:rsidR="005C4EE4" w:rsidRDefault="005C4EE4">
                      <w:pPr>
                        <w:pStyle w:val="a7"/>
                        <w:jc w:val="center"/>
                        <w:rPr>
                          <w:sz w:val="18"/>
                        </w:rPr>
                      </w:pPr>
                      <w:proofErr w:type="spellStart"/>
                      <w:r>
                        <w:rPr>
                          <w:sz w:val="18"/>
                        </w:rPr>
                        <w:t>Подпись</w:t>
                      </w:r>
                      <w:proofErr w:type="spellEnd"/>
                    </w:p>
                  </w:txbxContent>
                </v:textbox>
              </v:rect>
              <v:rect id="Rectangle 648"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" filled="f" stroked="f" strokeweight=".25pt">
                <v:textbox inset="1pt,1pt,1pt,1pt">
                  <w:txbxContent>
                    <w:p w14:paraId="59E2DC12" w14:textId="77777777" w:rsidR="005C4EE4" w:rsidRDefault="005C4EE4">
                      <w:pPr>
                        <w:pStyle w:val="a7"/>
                        <w:jc w:val="center"/>
                        <w:rPr>
                          <w:sz w:val="18"/>
                        </w:rPr>
                      </w:pPr>
                      <w:r>
                        <w:rPr>
                          <w:sz w:val="18"/>
                        </w:rPr>
                        <w:t>Дата</w:t>
                      </w:r>
                    </w:p>
                  </w:txbxContent>
                </v:textbox>
              </v:rect>
              <v:rect id="Rectangle 649"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" filled="f" stroked="f" strokeweight=".25pt">
                <v:textbox inset="1pt,1pt,1pt,1pt">
                  <w:txbxContent>
                    <w:p w14:paraId="6F218B55" w14:textId="77777777" w:rsidR="005C4EE4" w:rsidRDefault="005C4EE4">
                      <w:pPr>
                        <w:pStyle w:val="a7"/>
                        <w:jc w:val="center"/>
                        <w:rPr>
                          <w:sz w:val="18"/>
                        </w:rPr>
                      </w:pPr>
                      <w:r>
                        <w:rPr>
                          <w:sz w:val="18"/>
                        </w:rPr>
                        <w:t>Лист</w:t>
                      </w:r>
                    </w:p>
                  </w:txbxContent>
                </v:textbox>
              </v:rect>
              <v:rect id="Rectangle 650"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4IwQAAANwAAAAPAAAAZHJzL2Rvd25yZXYueG1sRI9Bi8Iw&#10;FITvwv6H8Ba8aapoc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JgRbgjBAAAA3AAAAA8AAAAA&#10;AAAAAAAAAAAABwIAAGRycy9kb3ducmV2LnhtbFBLBQYAAAAAAwADALcAAAD1AgAAAAA=&#10;" filled="f" stroked="f" strokeweight=".25pt">
                <v:textbox inset="1pt,1pt,1pt,1pt">
                  <w:txbxContent>
                    <w:p w14:paraId="74EB3230"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noProof/>
                          <w:sz w:val="18"/>
                        </w:rPr>
                        <w:t>2</w:t>
                      </w:r>
                      <w:r>
                        <w:rPr>
                          <w:sz w:val="18"/>
                        </w:rPr>
                        <w:fldChar w:fldCharType="end"/>
                      </w:r>
                    </w:p>
                  </w:txbxContent>
                </v:textbox>
              </v:rect>
              <v:rect id="Rectangle 651"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wwAAANwAAAAPAAAAZHJzL2Rvd25yZXYueG1sRI/BasMw&#10;EETvhfyD2EButZzQGt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aMPwf8MAAADcAAAADwAA&#10;AAAAAAAAAAAAAAAHAgAAZHJzL2Rvd25yZXYueG1sUEsFBgAAAAADAAMAtwAAAPcCAAAAAA==&#10;" filled="f" stroked="f" strokeweight=".25pt">
                <v:textbox inset="1pt,1pt,1pt,1pt">
                  <w:txbxContent>
                    <w:p w14:paraId="7DF15471" w14:textId="6C07477D" w:rsidR="005C4EE4" w:rsidRDefault="005C4EE4">
                      <w:pPr>
                        <w:pStyle w:val="a7"/>
                        <w:jc w:val="center"/>
                        <w:rPr>
                          <w:rFonts w:ascii="Journal" w:hAnsi="Journal"/>
                          <w:lang w:val="ru-RU"/>
                        </w:rPr>
                      </w:pPr>
                      <w:r w:rsidRPr="00277004">
                        <w:t>НАТК.100700.400 ПЗ</w:t>
                      </w:r>
                    </w:p>
                  </w:txbxContent>
                </v:textbox>
              </v:rect>
              <v:line id="Line 652"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" strokeweight="2pt"/>
              <v:line id="Line 653"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" strokeweight="2pt"/>
              <v:line id="Line 654"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" strokeweight="1pt"/>
              <v:line id="Line 655"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" strokeweight="1pt"/>
              <v:line id="Line 656"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xrxQAAANwAAAAPAAAAZHJzL2Rvd25yZXYueG1sRI/RagIx&#10;FETfBf8hXKFvmrVQ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C8MNxrxQAAANwAAAAP&#10;AAAAAAAAAAAAAAAAAAcCAABkcnMvZG93bnJldi54bWxQSwUGAAAAAAMAAwC3AAAA+QIAAAAA&#10;" strokeweight="1pt"/>
              <v:group id="Group 657"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rect id="Rectangle 658"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" filled="f" stroked="f" strokeweight=".25pt">
                  <v:textbox inset="1pt,1pt,1pt,1pt">
                    <w:txbxContent>
                      <w:p w14:paraId="2E4180BE"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v:textbox>
                </v:rect>
                <v:rect id="Rectangle 659"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" filled="f" stroked="f" strokeweight=".25pt">
                  <v:textbox inset="1pt,1pt,1pt,1pt">
                    <w:txbxContent>
                      <w:p w14:paraId="21F4BF15" w14:textId="565CBFD3" w:rsidR="005C4EE4" w:rsidRPr="00AB79F2" w:rsidRDefault="005C4EE4">
                        <w:pPr>
                          <w:pStyle w:val="a7"/>
                          <w:rPr>
                            <w:sz w:val="17"/>
                            <w:szCs w:val="17"/>
                            <w:lang w:val="ru-RU"/>
                            <w:rPrChange w:id="352" w:author="Alex" w:date="2020-06-03T18:44:00Z">
                              <w:rPr>
                                <w:sz w:val="18"/>
                                <w:lang w:val="ru-RU"/>
                              </w:rPr>
                            </w:rPrChange>
                          </w:rPr>
                        </w:pPr>
                        <w:r w:rsidRPr="00AB79F2">
                          <w:rPr>
                            <w:sz w:val="17"/>
                            <w:szCs w:val="17"/>
                            <w:lang w:val="ru-RU"/>
                            <w:rPrChange w:id="353" w:author="Alex" w:date="2020-06-03T18:44:00Z">
                              <w:rPr>
                                <w:sz w:val="18"/>
                                <w:lang w:val="ru-RU"/>
                              </w:rPr>
                            </w:rPrChange>
                          </w:rPr>
                          <w:t>Малых А.В.</w:t>
                        </w:r>
                      </w:p>
                    </w:txbxContent>
                  </v:textbox>
                </v:rect>
              </v:group>
              <v:group id="Group 660"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rect id="Rectangle 661"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" filled="f" stroked="f" strokeweight=".25pt">
                  <v:textbox inset="1pt,1pt,1pt,1pt">
                    <w:txbxContent>
                      <w:p w14:paraId="45535C19"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v:textbox>
                </v:rect>
                <v:rect id="Rectangle 66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" filled="f" stroked="f" strokeweight=".25pt">
                  <v:textbox inset="1pt,1pt,1pt,1pt">
                    <w:txbxContent>
                      <w:p w14:paraId="2A011243" w14:textId="496955D5" w:rsidR="005C4EE4" w:rsidRPr="00E51CF5" w:rsidRDefault="005C4EE4">
                        <w:pPr>
                          <w:pStyle w:val="a7"/>
                          <w:rPr>
                            <w:sz w:val="17"/>
                            <w:szCs w:val="17"/>
                            <w:rPrChange w:id="354" w:author="Alex" w:date="2020-06-03T18:43:00Z">
                              <w:rPr>
                                <w:sz w:val="18"/>
                              </w:rPr>
                            </w:rPrChange>
                          </w:rPr>
                        </w:pPr>
                        <w:proofErr w:type="spellStart"/>
                        <w:ins w:id="355" w:author="Alex" w:date="2020-06-03T18:43:00Z">
                          <w:r>
                            <w:rPr>
                              <w:sz w:val="17"/>
                              <w:szCs w:val="17"/>
                              <w:lang w:val="ru-RU"/>
                            </w:rPr>
                            <w:t>Чекушкина</w:t>
                          </w:r>
                          <w:proofErr w:type="spellEnd"/>
                          <w:r>
                            <w:rPr>
                              <w:sz w:val="17"/>
                              <w:szCs w:val="17"/>
                              <w:lang w:val="ru-RU"/>
                            </w:rPr>
                            <w:t xml:space="preserve"> О.О.</w:t>
                          </w:r>
                        </w:ins>
                        <w:del w:id="356" w:author="Alex" w:date="2020-06-03T18:43:00Z">
                          <w:r w:rsidRPr="00E51CF5" w:rsidDel="00E51CF5">
                            <w:rPr>
                              <w:sz w:val="17"/>
                              <w:szCs w:val="17"/>
                              <w:rPrChange w:id="357" w:author="Alex" w:date="2020-06-03T18:43:00Z">
                                <w:rPr>
                                  <w:sz w:val="18"/>
                                </w:rPr>
                              </w:rPrChange>
                            </w:rPr>
                            <w:delText>Ф.И.О.</w:delText>
                          </w:r>
                        </w:del>
                      </w:p>
                    </w:txbxContent>
                  </v:textbox>
                </v:rect>
              </v:group>
              <v:group id="Group 663"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rect id="Rectangle 664"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" filled="f" stroked="f" strokeweight=".25pt">
                  <v:textbox inset="1pt,1pt,1pt,1pt">
                    <w:txbxContent>
                      <w:p w14:paraId="06264C64"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v:textbox>
                </v:rect>
                <v:rect id="Rectangle 665"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" filled="f" stroked="f" strokeweight=".25pt">
                  <v:textbox inset="1pt,1pt,1pt,1pt">
                    <w:txbxContent>
                      <w:p w14:paraId="064D46B6" w14:textId="7AD5FB8B" w:rsidR="005C4EE4" w:rsidRDefault="005C4EE4">
                        <w:pPr>
                          <w:pStyle w:val="a7"/>
                          <w:rPr>
                            <w:sz w:val="18"/>
                          </w:rPr>
                        </w:pPr>
                        <w:del w:id="358" w:author="Alex" w:date="2020-06-03T18:42:00Z">
                          <w:r w:rsidDel="00E51CF5">
                            <w:rPr>
                              <w:sz w:val="18"/>
                            </w:rPr>
                            <w:delText>Ф.И.О.</w:delText>
                          </w:r>
                        </w:del>
                      </w:p>
                    </w:txbxContent>
                  </v:textbox>
                </v:rect>
              </v:group>
              <v:group id="Group 666"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rect id="Rectangle 667"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" filled="f" stroked="f" strokeweight=".25pt">
                  <v:textbox inset="1pt,1pt,1pt,1pt">
                    <w:txbxContent>
                      <w:p w14:paraId="5D9E784D" w14:textId="77777777" w:rsidR="005C4EE4" w:rsidRDefault="005C4EE4">
                        <w:pPr>
                          <w:pStyle w:val="a7"/>
                          <w:rPr>
                            <w:sz w:val="18"/>
                          </w:rPr>
                        </w:pPr>
                        <w:r>
                          <w:rPr>
                            <w:sz w:val="18"/>
                          </w:rPr>
                          <w:t xml:space="preserve"> Н. Контр.</w:t>
                        </w:r>
                      </w:p>
                    </w:txbxContent>
                  </v:textbox>
                </v:rect>
                <v:rect id="Rectangle 668"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" filled="f" stroked="f" strokeweight=".25pt">
                  <v:textbox inset="1pt,1pt,1pt,1pt">
                    <w:txbxContent>
                      <w:p w14:paraId="237A070E" w14:textId="69AE5022" w:rsidR="005C4EE4" w:rsidRDefault="005C4EE4">
                        <w:pPr>
                          <w:pStyle w:val="a7"/>
                          <w:rPr>
                            <w:sz w:val="18"/>
                          </w:rPr>
                        </w:pPr>
                        <w:ins w:id="359" w:author="Alex" w:date="2020-06-03T18:42:00Z">
                          <w:r>
                            <w:rPr>
                              <w:sz w:val="17"/>
                              <w:szCs w:val="17"/>
                              <w:lang w:val="ru-RU"/>
                            </w:rPr>
                            <w:t>Мельникова</w:t>
                          </w:r>
                        </w:ins>
                        <w:ins w:id="360" w:author="Alex" w:date="2020-06-03T18:43:00Z">
                          <w:r>
                            <w:rPr>
                              <w:sz w:val="17"/>
                              <w:szCs w:val="17"/>
                              <w:lang w:val="ru-RU"/>
                            </w:rPr>
                            <w:t xml:space="preserve"> </w:t>
                          </w:r>
                        </w:ins>
                        <w:ins w:id="361" w:author="Alex" w:date="2020-06-03T18:42:00Z">
                          <w:r>
                            <w:rPr>
                              <w:sz w:val="17"/>
                              <w:szCs w:val="17"/>
                              <w:lang w:val="ru-RU"/>
                            </w:rPr>
                            <w:t>Т</w:t>
                          </w:r>
                        </w:ins>
                        <w:ins w:id="362" w:author="Alex" w:date="2020-06-03T18:44:00Z">
                          <w:r>
                            <w:rPr>
                              <w:sz w:val="17"/>
                              <w:szCs w:val="17"/>
                              <w:lang w:val="ru-RU"/>
                            </w:rPr>
                            <w:t>.</w:t>
                          </w:r>
                        </w:ins>
                        <w:ins w:id="363" w:author="Alex" w:date="2020-06-03T18:42:00Z">
                          <w:r>
                            <w:rPr>
                              <w:sz w:val="17"/>
                              <w:szCs w:val="17"/>
                              <w:lang w:val="ru-RU"/>
                            </w:rPr>
                            <w:t>Ф</w:t>
                          </w:r>
                        </w:ins>
                        <w:del w:id="364" w:author="Alex" w:date="2020-06-03T18:42:00Z">
                          <w:r w:rsidDel="00E51CF5">
                            <w:rPr>
                              <w:sz w:val="18"/>
                            </w:rPr>
                            <w:delText>Ф.И.О.</w:delText>
                          </w:r>
                        </w:del>
                      </w:p>
                    </w:txbxContent>
                  </v:textbox>
                </v:rect>
              </v:group>
              <v:group id="Group 669"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rect id="Rectangle 670"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14:paraId="1B6D58D7"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v:textbox>
                </v:rect>
                <v:rect id="Rectangle 671"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wfwwAAANwAAAAPAAAAZHJzL2Rvd25yZXYueG1sRI/BasMw&#10;EETvhfyD2EButZxQXN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I3asH8MAAADcAAAADwAA&#10;AAAAAAAAAAAAAAAHAgAAZHJzL2Rvd25yZXYueG1sUEsFBgAAAAADAAMAtwAAAPcCAAAAAA==&#10;" filled="f" stroked="f" strokeweight=".25pt">
                  <v:textbox inset="1pt,1pt,1pt,1pt">
                    <w:txbxContent>
                      <w:p w14:paraId="4CF5DEC9" w14:textId="7D5071AB" w:rsidR="005C4EE4" w:rsidRDefault="005C4EE4">
                        <w:pPr>
                          <w:pStyle w:val="a7"/>
                          <w:rPr>
                            <w:sz w:val="18"/>
                          </w:rPr>
                        </w:pPr>
                        <w:ins w:id="365" w:author="Alex" w:date="2020-06-03T18:43:00Z">
                          <w:r>
                            <w:rPr>
                              <w:sz w:val="17"/>
                              <w:szCs w:val="17"/>
                              <w:lang w:val="ru-RU"/>
                            </w:rPr>
                            <w:t>Тышкевич Е.В.</w:t>
                          </w:r>
                        </w:ins>
                        <w:del w:id="366" w:author="Alex" w:date="2020-06-03T18:43:00Z">
                          <w:r w:rsidDel="00E51CF5">
                            <w:rPr>
                              <w:sz w:val="18"/>
                            </w:rPr>
                            <w:delText>Ф.И.О.</w:delText>
                          </w:r>
                        </w:del>
                      </w:p>
                    </w:txbxContent>
                  </v:textbox>
                </v:rect>
              </v:group>
              <v:line id="Line 672"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" strokeweight="2pt"/>
              <v:rect id="Rectangle 673"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" filled="f" stroked="f" strokeweight=".25pt">
                <v:textbox inset="1pt,1pt,1pt,1pt">
                  <w:txbxContent>
                    <w:p w14:paraId="33C5EA3D" w14:textId="77777777" w:rsidR="005C4EE4" w:rsidRDefault="005C4EE4" w:rsidP="00830E50">
                      <w:pPr>
                        <w:pStyle w:val="a7"/>
                        <w:jc w:val="center"/>
                        <w:rPr>
                          <w:sz w:val="18"/>
                          <w:lang w:val="ru-RU"/>
                        </w:rPr>
                      </w:pPr>
                    </w:p>
                    <w:p w14:paraId="35BD6687" w14:textId="77777777" w:rsidR="005C4EE4" w:rsidRDefault="005C4EE4" w:rsidP="00830E50">
                      <w:pPr>
                        <w:pStyle w:val="a7"/>
                        <w:jc w:val="center"/>
                        <w:rPr>
                          <w:sz w:val="18"/>
                          <w:lang w:val="ru-RU"/>
                        </w:rPr>
                      </w:pPr>
                    </w:p>
                    <w:p w14:paraId="0F70A515" w14:textId="6FCD658B" w:rsidR="005C4EE4" w:rsidRPr="00830E50" w:rsidRDefault="005C4EE4" w:rsidP="00830E50">
                      <w:pPr>
                        <w:pStyle w:val="a7"/>
                        <w:jc w:val="center"/>
                        <w:rPr>
                          <w:sz w:val="18"/>
                          <w:lang w:val="ru-RU"/>
                        </w:rPr>
                      </w:pPr>
                      <w:r>
                        <w:rPr>
                          <w:sz w:val="18"/>
                          <w:lang w:val="ru-RU"/>
                        </w:rPr>
                        <w:t>Разработка веб-приложения «Интернет-магазин»</w:t>
                      </w:r>
                    </w:p>
                  </w:txbxContent>
                </v:textbox>
              </v:rect>
              <v:line id="Line 674"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" strokeweight="2pt"/>
              <v:line id="Line 675"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" strokeweight="2pt"/>
              <v:line id="Line 676"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" strokeweight="2pt"/>
              <v:rect id="Rectangle 677"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" filled="f" stroked="f" strokeweight=".25pt">
                <v:textbox inset="1pt,1pt,1pt,1pt">
                  <w:txbxContent>
                    <w:p w14:paraId="6F79C4DB" w14:textId="77777777" w:rsidR="005C4EE4" w:rsidRDefault="005C4EE4">
                      <w:pPr>
                        <w:pStyle w:val="a7"/>
                        <w:jc w:val="center"/>
                        <w:rPr>
                          <w:sz w:val="18"/>
                        </w:rPr>
                      </w:pPr>
                      <w:proofErr w:type="spellStart"/>
                      <w:r>
                        <w:rPr>
                          <w:sz w:val="18"/>
                        </w:rPr>
                        <w:t>Лит</w:t>
                      </w:r>
                      <w:proofErr w:type="spellEnd"/>
                      <w:r>
                        <w:rPr>
                          <w:sz w:val="18"/>
                        </w:rPr>
                        <w:t>.</w:t>
                      </w:r>
                    </w:p>
                  </w:txbxContent>
                </v:textbox>
              </v:rect>
              <v:rect id="Rectangle 678"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" filled="f" stroked="f" strokeweight=".25pt">
                <v:textbox inset="1pt,1pt,1pt,1pt">
                  <w:txbxContent>
                    <w:p w14:paraId="2D820889" w14:textId="77777777" w:rsidR="005C4EE4" w:rsidRDefault="005C4EE4">
                      <w:pPr>
                        <w:pStyle w:val="a7"/>
                        <w:jc w:val="center"/>
                        <w:rPr>
                          <w:sz w:val="18"/>
                        </w:rPr>
                      </w:pPr>
                      <w:r>
                        <w:rPr>
                          <w:sz w:val="18"/>
                        </w:rPr>
                        <w:t>Листов</w:t>
                      </w:r>
                    </w:p>
                  </w:txbxContent>
                </v:textbox>
              </v:rect>
              <v:rect id="Rectangle 679"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" filled="f" stroked="f" strokeweight=".25pt">
                <v:textbox inset="1pt,1pt,1pt,1pt">
                  <w:txbxContent>
                    <w:p w14:paraId="708E36B9" w14:textId="6C17DD82" w:rsidR="005C4EE4" w:rsidRPr="00AF226C" w:rsidRDefault="005C4EE4">
                      <w:pPr>
                        <w:pStyle w:val="a7"/>
                        <w:jc w:val="center"/>
                        <w:rPr>
                          <w:sz w:val="18"/>
                          <w:lang w:val="ru-RU"/>
                          <w:rPrChange w:id="367" w:author="Alex" w:date="2020-06-11T04:15:00Z">
                            <w:rPr>
                              <w:sz w:val="18"/>
                            </w:rPr>
                          </w:rPrChange>
                        </w:rPr>
                      </w:pPr>
                      <w:del w:id="368" w:author="Alex" w:date="2020-06-10T19:22:00Z">
                        <w:r w:rsidDel="00E4554D">
                          <w:rPr>
                            <w:sz w:val="18"/>
                          </w:rPr>
                          <w:fldChar w:fldCharType="begin"/>
                        </w:r>
                        <w:r w:rsidDel="00E4554D">
                          <w:rPr>
                            <w:sz w:val="18"/>
                          </w:rPr>
                          <w:delInstrText xml:space="preserve"> SECTIONPAGES  \* LOWER </w:delInstrText>
                        </w:r>
                        <w:r w:rsidDel="00E4554D">
                          <w:rPr>
                            <w:sz w:val="18"/>
                          </w:rPr>
                          <w:fldChar w:fldCharType="separate"/>
                        </w:r>
                      </w:del>
                      <w:del w:id="369" w:author="Alex" w:date="2020-06-01T17:47:00Z">
                        <w:r w:rsidDel="009B3D6E">
                          <w:rPr>
                            <w:noProof/>
                            <w:sz w:val="18"/>
                          </w:rPr>
                          <w:delText>13</w:delText>
                        </w:r>
                      </w:del>
                      <w:del w:id="370" w:author="Alex" w:date="2020-06-10T19:22:00Z">
                        <w:r w:rsidDel="00E4554D">
                          <w:rPr>
                            <w:sz w:val="18"/>
                          </w:rPr>
                          <w:fldChar w:fldCharType="end"/>
                        </w:r>
                      </w:del>
                      <w:ins w:id="371" w:author="Alex" w:date="2020-06-11T04:15:00Z">
                        <w:r>
                          <w:rPr>
                            <w:sz w:val="18"/>
                            <w:lang w:val="ru-RU"/>
                          </w:rPr>
                          <w:t>6</w:t>
                        </w:r>
                      </w:ins>
                      <w:ins w:id="372" w:author="Alex" w:date="2020-06-11T04:29:00Z">
                        <w:r w:rsidR="005C608C">
                          <w:rPr>
                            <w:sz w:val="18"/>
                            <w:lang w:val="ru-RU"/>
                          </w:rPr>
                          <w:t>5</w:t>
                        </w:r>
                      </w:ins>
                    </w:p>
                  </w:txbxContent>
                </v:textbox>
              </v:rect>
              <v:line id="Line 680"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" strokeweight="1pt"/>
              <v:line id="Line 681"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" strokeweight="1pt"/>
              <v:rect id="Rectangle 682"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" filled="f" stroked="f" strokeweight=".25pt">
                <v:textbox inset="1pt,1pt,1pt,1pt">
                  <w:txbxContent>
                    <w:p w14:paraId="1AD657F0" w14:textId="406C1EFE" w:rsidR="005C4EE4" w:rsidRDefault="005C4EE4">
                      <w:pPr>
                        <w:pStyle w:val="a7"/>
                        <w:jc w:val="center"/>
                        <w:rPr>
                          <w:rFonts w:ascii="Journal" w:hAnsi="Journal"/>
                          <w:sz w:val="24"/>
                        </w:rPr>
                      </w:pPr>
                    </w:p>
                  </w:txbxContent>
                </v:textbox>
              </v:rect>
              <w10:wrap anchorx="page" anchory="page"/>
              <w10:anchorlock/>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5A895" w14:textId="3C811AEB" w:rsidR="005C4EE4" w:rsidRPr="009533D2" w:rsidRDefault="005C4EE4" w:rsidP="009533D2">
    <w:pPr>
      <w:pStyle w:val="a5"/>
      <w:spacing w:after="240"/>
      <w:jc w:val="center"/>
      <w:rPr>
        <w:rFonts w:ascii="Times New Roman" w:hAnsi="Times New Roman" w:cs="Times New Roman"/>
        <w:sz w:val="28"/>
        <w:szCs w:val="28"/>
        <w:lang w:val="en-US"/>
      </w:rPr>
    </w:pPr>
    <w:r>
      <w:rPr>
        <w:noProof/>
        <w:sz w:val="20"/>
        <w:lang w:eastAsia="ru-RU"/>
      </w:rPr>
      <mc:AlternateContent>
        <mc:Choice Requires="wps">
          <w:drawing>
            <wp:anchor distT="0" distB="0" distL="114300" distR="114300" simplePos="0" relativeHeight="251669504" behindDoc="0" locked="1" layoutInCell="0" allowOverlap="1" wp14:anchorId="41FC456B" wp14:editId="33603A92">
              <wp:simplePos x="0" y="0"/>
              <wp:positionH relativeFrom="page">
                <wp:posOffset>720090</wp:posOffset>
              </wp:positionH>
              <wp:positionV relativeFrom="page">
                <wp:posOffset>252095</wp:posOffset>
              </wp:positionV>
              <wp:extent cx="6588760" cy="10189210"/>
              <wp:effectExtent l="15240" t="13970" r="15875" b="17145"/>
              <wp:wrapNone/>
              <wp:docPr id="755" name="Прямоугольник 7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3E91D" id="Прямоугольник 755" o:spid="_x0000_s1026" style="position:absolute;margin-left:56.7pt;margin-top:19.85pt;width:518.8pt;height:802.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" o:allowincell="f" filled="f" strokeweight="2pt">
              <w10:wrap anchorx="page" anchory="page"/>
              <w10:anchorlock/>
            </v:rect>
          </w:pict>
        </mc:Fallback>
      </mc:AlternateContent>
    </w:r>
    <w:r>
      <w:rPr>
        <w:rFonts w:ascii="Times New Roman" w:hAnsi="Times New Roman" w:cs="Times New Roman"/>
        <w:sz w:val="28"/>
        <w:szCs w:val="28"/>
        <w:lang w:val="en-US"/>
      </w:rPr>
      <w:t>2020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19B7A" w14:textId="43D842FE" w:rsidR="005C4EE4" w:rsidRPr="009533D2" w:rsidRDefault="005C4EE4">
    <w:pPr>
      <w:pStyle w:val="a5"/>
      <w:spacing w:after="240"/>
      <w:rPr>
        <w:rFonts w:ascii="Times New Roman" w:hAnsi="Times New Roman" w:cs="Times New Roman"/>
        <w:sz w:val="28"/>
        <w:szCs w:val="28"/>
        <w:lang w:val="en-US"/>
      </w:rPr>
      <w:pPrChange w:id="461" w:author="Alex" w:date="2020-06-11T03:57:00Z">
        <w:pPr>
          <w:pStyle w:val="a5"/>
          <w:spacing w:after="240"/>
          <w:jc w:val="center"/>
        </w:pPr>
      </w:pPrChange>
    </w:pPr>
    <w:ins w:id="462" w:author="Alex" w:date="2020-06-11T04:07:00Z">
      <w:r w:rsidRPr="00C13C2C">
        <w:rPr>
          <w:rFonts w:ascii="Times New Roman" w:hAnsi="Times New Roman" w:cs="Times New Roman"/>
          <w:noProof/>
          <w:sz w:val="20"/>
          <w:szCs w:val="28"/>
          <w:lang w:val="en-US"/>
        </w:rPr>
        <mc:AlternateContent>
          <mc:Choice Requires="wpg">
            <w:drawing>
              <wp:anchor distT="0" distB="0" distL="114300" distR="114300" simplePos="0" relativeHeight="251673600" behindDoc="0" locked="1" layoutInCell="0" allowOverlap="1" wp14:anchorId="514DCEB4" wp14:editId="08F8977D">
                <wp:simplePos x="0" y="0"/>
                <wp:positionH relativeFrom="page">
                  <wp:posOffset>720090</wp:posOffset>
                </wp:positionH>
                <wp:positionV relativeFrom="page">
                  <wp:posOffset>252095</wp:posOffset>
                </wp:positionV>
                <wp:extent cx="6588760" cy="10189210"/>
                <wp:effectExtent l="15240" t="13970" r="15875" b="17145"/>
                <wp:wrapNone/>
                <wp:docPr id="611" name="Группа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12" name="Rectangle 66"/>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4" name="Line 67"/>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5" name="Line 68"/>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6" name="Line 69"/>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7" name="Line 70"/>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8" name="Line 71"/>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9" name="Line 72"/>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0" name="Line 73"/>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1" name="Line 74"/>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2" name="Line 75"/>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3" name="Rectangle 76"/>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FFBD03" w14:textId="77777777" w:rsidR="005C4EE4" w:rsidRDefault="005C4EE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24" name="Rectangle 77"/>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02EBF6"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625" name="Rectangle 78"/>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232E56"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26" name="Rectangle 79"/>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B55749" w14:textId="77777777" w:rsidR="005C4EE4" w:rsidRDefault="005C4EE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627" name="Rectangle 80"/>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E24E48" w14:textId="77777777" w:rsidR="005C4EE4" w:rsidRDefault="005C4EE4">
                              <w:pPr>
                                <w:pStyle w:val="a7"/>
                                <w:jc w:val="center"/>
                                <w:rPr>
                                  <w:sz w:val="18"/>
                                </w:rPr>
                              </w:pPr>
                              <w:r>
                                <w:rPr>
                                  <w:sz w:val="18"/>
                                </w:rPr>
                                <w:t>Дата</w:t>
                              </w:r>
                            </w:p>
                          </w:txbxContent>
                        </wps:txbx>
                        <wps:bodyPr rot="0" vert="horz" wrap="square" lIns="12700" tIns="12700" rIns="12700" bIns="12700" anchor="t" anchorCtr="0" upright="1">
                          <a:noAutofit/>
                        </wps:bodyPr>
                      </wps:wsp>
                      <wps:wsp>
                        <wps:cNvPr id="628" name="Rectangle 81"/>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E1F3EE"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629" name="Rectangle 82"/>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57A7CA"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wps:txbx>
                        <wps:bodyPr rot="0" vert="horz" wrap="square" lIns="12700" tIns="12700" rIns="12700" bIns="12700" anchor="t" anchorCtr="0" upright="1">
                          <a:noAutofit/>
                        </wps:bodyPr>
                      </wps:wsp>
                      <wps:wsp>
                        <wps:cNvPr id="630" name="Rectangle 83"/>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CC97F2" w14:textId="092743DE" w:rsidR="005C4EE4" w:rsidRDefault="005C4EE4">
                              <w:pPr>
                                <w:pStyle w:val="a7"/>
                                <w:jc w:val="center"/>
                                <w:rPr>
                                  <w:rFonts w:ascii="Journal" w:hAnsi="Journal"/>
                                  <w:lang w:val="ru-RU"/>
                                </w:rPr>
                              </w:pPr>
                              <w:ins w:id="463" w:author="Alex" w:date="2020-06-11T04:09:00Z">
                                <w:r w:rsidRPr="00FF14C6">
                                  <w:t>НАТК.100700.400 ПЗ</w:t>
                                </w:r>
                              </w:ins>
                              <w:del w:id="464" w:author="Alex" w:date="2020-06-11T04:09:00Z">
                                <w:r w:rsidDel="00FF14C6">
                                  <w:delText>НАЗВАНИЕ ДОКУМЕНТА</w:delText>
                                </w:r>
                              </w:del>
                            </w:p>
                          </w:txbxContent>
                        </wps:txbx>
                        <wps:bodyPr rot="0" vert="horz" wrap="square" lIns="12700" tIns="12700" rIns="12700" bIns="12700" anchor="t" anchorCtr="0" upright="1">
                          <a:noAutofit/>
                        </wps:bodyPr>
                      </wps:wsp>
                      <wps:wsp>
                        <wps:cNvPr id="631" name="Line 84"/>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2" name="Line 85"/>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3" name="Line 86"/>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4" name="Line 87"/>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5" name="Line 88"/>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706" name="Group 89"/>
                        <wpg:cNvGrpSpPr>
                          <a:grpSpLocks/>
                        </wpg:cNvGrpSpPr>
                        <wpg:grpSpPr bwMode="auto">
                          <a:xfrm>
                            <a:off x="39" y="18267"/>
                            <a:ext cx="4801" cy="310"/>
                            <a:chOff x="0" y="0"/>
                            <a:chExt cx="19999" cy="20000"/>
                          </a:xfrm>
                        </wpg:grpSpPr>
                        <wps:wsp>
                          <wps:cNvPr id="707" name="Rectangle 9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EDF529"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708" name="Rectangle 9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E2DBFE" w14:textId="55446FFF" w:rsidR="005C4EE4" w:rsidRPr="00FF14C6" w:rsidRDefault="005C4EE4">
                                <w:pPr>
                                  <w:pStyle w:val="a7"/>
                                  <w:rPr>
                                    <w:sz w:val="16"/>
                                    <w:szCs w:val="16"/>
                                    <w:lang w:val="ru-RU"/>
                                    <w:rPrChange w:id="465" w:author="Alex" w:date="2020-06-11T04:07:00Z">
                                      <w:rPr>
                                        <w:sz w:val="18"/>
                                      </w:rPr>
                                    </w:rPrChange>
                                  </w:rPr>
                                </w:pPr>
                                <w:del w:id="466" w:author="Alex" w:date="2020-06-11T04:07:00Z">
                                  <w:r w:rsidRPr="00FF14C6" w:rsidDel="00FF14C6">
                                    <w:rPr>
                                      <w:sz w:val="16"/>
                                      <w:szCs w:val="16"/>
                                      <w:rPrChange w:id="467" w:author="Alex" w:date="2020-06-11T04:07:00Z">
                                        <w:rPr>
                                          <w:sz w:val="18"/>
                                        </w:rPr>
                                      </w:rPrChange>
                                    </w:rPr>
                                    <w:delText>Ф</w:delText>
                                  </w:r>
                                  <w:r w:rsidRPr="00FF14C6" w:rsidDel="00FF14C6">
                                    <w:rPr>
                                      <w:sz w:val="16"/>
                                      <w:szCs w:val="16"/>
                                      <w:lang w:val="ru-RU"/>
                                      <w:rPrChange w:id="468" w:author="Alex" w:date="2020-06-11T04:07:00Z">
                                        <w:rPr>
                                          <w:sz w:val="18"/>
                                          <w:lang w:val="ru-RU"/>
                                        </w:rPr>
                                      </w:rPrChange>
                                    </w:rPr>
                                    <w:delText>.</w:delText>
                                  </w:r>
                                  <w:r w:rsidRPr="00FF14C6" w:rsidDel="00FF14C6">
                                    <w:rPr>
                                      <w:sz w:val="16"/>
                                      <w:szCs w:val="16"/>
                                      <w:rPrChange w:id="469" w:author="Alex" w:date="2020-06-11T04:07:00Z">
                                        <w:rPr>
                                          <w:sz w:val="18"/>
                                        </w:rPr>
                                      </w:rPrChange>
                                    </w:rPr>
                                    <w:delText>И.О.</w:delText>
                                  </w:r>
                                </w:del>
                                <w:ins w:id="470" w:author="Alex" w:date="2020-06-11T04:07:00Z">
                                  <w:r>
                                    <w:rPr>
                                      <w:sz w:val="16"/>
                                      <w:szCs w:val="16"/>
                                      <w:lang w:val="ru-RU"/>
                                    </w:rPr>
                                    <w:t>Малых А.В.</w:t>
                                  </w:r>
                                </w:ins>
                              </w:p>
                            </w:txbxContent>
                          </wps:txbx>
                          <wps:bodyPr rot="0" vert="horz" wrap="square" lIns="12700" tIns="12700" rIns="12700" bIns="12700" anchor="t" anchorCtr="0" upright="1">
                            <a:noAutofit/>
                          </wps:bodyPr>
                        </wps:wsp>
                      </wpg:grpSp>
                      <wpg:grpSp>
                        <wpg:cNvPr id="709" name="Group 92"/>
                        <wpg:cNvGrpSpPr>
                          <a:grpSpLocks/>
                        </wpg:cNvGrpSpPr>
                        <wpg:grpSpPr bwMode="auto">
                          <a:xfrm>
                            <a:off x="39" y="18614"/>
                            <a:ext cx="4801" cy="309"/>
                            <a:chOff x="0" y="0"/>
                            <a:chExt cx="19999" cy="20000"/>
                          </a:xfrm>
                        </wpg:grpSpPr>
                        <wps:wsp>
                          <wps:cNvPr id="710" name="Rectangle 9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1E7EA8"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711" name="Rectangle 9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EDD5A4" w14:textId="64AA5B3F" w:rsidR="005C4EE4" w:rsidRDefault="005C4EE4">
                                <w:pPr>
                                  <w:pStyle w:val="a7"/>
                                  <w:rPr>
                                    <w:sz w:val="18"/>
                                  </w:rPr>
                                </w:pPr>
                                <w:proofErr w:type="spellStart"/>
                                <w:ins w:id="471" w:author="Alex" w:date="2020-06-11T04:07:00Z">
                                  <w:r>
                                    <w:rPr>
                                      <w:sz w:val="16"/>
                                      <w:szCs w:val="16"/>
                                      <w:lang w:val="ru-RU"/>
                                    </w:rPr>
                                    <w:t>Чекушкина</w:t>
                                  </w:r>
                                  <w:proofErr w:type="spellEnd"/>
                                  <w:r>
                                    <w:rPr>
                                      <w:sz w:val="16"/>
                                      <w:szCs w:val="16"/>
                                      <w:lang w:val="ru-RU"/>
                                    </w:rPr>
                                    <w:t xml:space="preserve"> О.О</w:t>
                                  </w:r>
                                </w:ins>
                                <w:del w:id="472" w:author="Alex" w:date="2020-06-11T04:07:00Z">
                                  <w:r w:rsidDel="00FF14C6">
                                    <w:rPr>
                                      <w:sz w:val="18"/>
                                    </w:rPr>
                                    <w:delText>Ф.И.О</w:delText>
                                  </w:r>
                                </w:del>
                                <w:r>
                                  <w:rPr>
                                    <w:sz w:val="18"/>
                                  </w:rPr>
                                  <w:t>.</w:t>
                                </w:r>
                              </w:p>
                            </w:txbxContent>
                          </wps:txbx>
                          <wps:bodyPr rot="0" vert="horz" wrap="square" lIns="12700" tIns="12700" rIns="12700" bIns="12700" anchor="t" anchorCtr="0" upright="1">
                            <a:noAutofit/>
                          </wps:bodyPr>
                        </wps:wsp>
                      </wpg:grpSp>
                      <wpg:grpSp>
                        <wpg:cNvPr id="712" name="Group 95"/>
                        <wpg:cNvGrpSpPr>
                          <a:grpSpLocks/>
                        </wpg:cNvGrpSpPr>
                        <wpg:grpSpPr bwMode="auto">
                          <a:xfrm>
                            <a:off x="39" y="18969"/>
                            <a:ext cx="4801" cy="309"/>
                            <a:chOff x="0" y="0"/>
                            <a:chExt cx="19999" cy="20000"/>
                          </a:xfrm>
                        </wpg:grpSpPr>
                        <wps:wsp>
                          <wps:cNvPr id="713" name="Rectangle 9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29A98E"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714" name="Rectangle 9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5A702B" w14:textId="22DBE802" w:rsidR="005C4EE4" w:rsidRDefault="005C4EE4">
                                <w:pPr>
                                  <w:pStyle w:val="a7"/>
                                  <w:rPr>
                                    <w:sz w:val="18"/>
                                  </w:rPr>
                                </w:pPr>
                                <w:del w:id="473"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715" name="Group 98"/>
                        <wpg:cNvGrpSpPr>
                          <a:grpSpLocks/>
                        </wpg:cNvGrpSpPr>
                        <wpg:grpSpPr bwMode="auto">
                          <a:xfrm>
                            <a:off x="39" y="19314"/>
                            <a:ext cx="4801" cy="310"/>
                            <a:chOff x="0" y="0"/>
                            <a:chExt cx="19999" cy="20000"/>
                          </a:xfrm>
                        </wpg:grpSpPr>
                        <wps:wsp>
                          <wps:cNvPr id="716" name="Rectangle 9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8E1BAF" w14:textId="77777777" w:rsidR="005C4EE4" w:rsidRDefault="005C4EE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717" name="Rectangle 10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C8B7EE" w14:textId="5D55B9F9" w:rsidR="005C4EE4" w:rsidRPr="00FF14C6" w:rsidRDefault="005C4EE4">
                                <w:pPr>
                                  <w:pStyle w:val="a7"/>
                                  <w:rPr>
                                    <w:sz w:val="16"/>
                                    <w:szCs w:val="16"/>
                                    <w:lang w:val="ru-RU"/>
                                    <w:rPrChange w:id="474" w:author="Alex" w:date="2020-06-11T04:08:00Z">
                                      <w:rPr>
                                        <w:sz w:val="18"/>
                                      </w:rPr>
                                    </w:rPrChange>
                                  </w:rPr>
                                </w:pPr>
                                <w:ins w:id="475" w:author="Alex" w:date="2020-06-11T04:08:00Z">
                                  <w:r>
                                    <w:rPr>
                                      <w:sz w:val="16"/>
                                      <w:szCs w:val="16"/>
                                      <w:lang w:val="ru-RU"/>
                                    </w:rPr>
                                    <w:t>Мельникова Т.Ф.</w:t>
                                  </w:r>
                                </w:ins>
                                <w:del w:id="476"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718" name="Group 101"/>
                        <wpg:cNvGrpSpPr>
                          <a:grpSpLocks/>
                        </wpg:cNvGrpSpPr>
                        <wpg:grpSpPr bwMode="auto">
                          <a:xfrm>
                            <a:off x="39" y="19660"/>
                            <a:ext cx="4801" cy="309"/>
                            <a:chOff x="0" y="0"/>
                            <a:chExt cx="19999" cy="20000"/>
                          </a:xfrm>
                        </wpg:grpSpPr>
                        <wps:wsp>
                          <wps:cNvPr id="719" name="Rectangle 10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4F783"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720" name="Rectangle 10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D80C18" w14:textId="2B147D1C" w:rsidR="005C4EE4" w:rsidRPr="00FF14C6" w:rsidRDefault="005C4EE4">
                                <w:pPr>
                                  <w:pStyle w:val="a7"/>
                                  <w:rPr>
                                    <w:sz w:val="16"/>
                                    <w:szCs w:val="16"/>
                                    <w:rPrChange w:id="477" w:author="Alex" w:date="2020-06-11T04:09:00Z">
                                      <w:rPr>
                                        <w:sz w:val="18"/>
                                      </w:rPr>
                                    </w:rPrChange>
                                  </w:rPr>
                                </w:pPr>
                                <w:ins w:id="478" w:author="Alex" w:date="2020-06-11T04:08:00Z">
                                  <w:r w:rsidRPr="00FF14C6">
                                    <w:rPr>
                                      <w:sz w:val="16"/>
                                      <w:szCs w:val="16"/>
                                      <w:lang w:val="ru-RU"/>
                                      <w:rPrChange w:id="479" w:author="Alex" w:date="2020-06-11T04:09:00Z">
                                        <w:rPr>
                                          <w:sz w:val="18"/>
                                          <w:lang w:val="ru-RU"/>
                                        </w:rPr>
                                      </w:rPrChange>
                                    </w:rPr>
                                    <w:t>Тышкевич Е.В.</w:t>
                                  </w:r>
                                </w:ins>
                                <w:del w:id="480" w:author="Alex" w:date="2020-06-11T04:08:00Z">
                                  <w:r w:rsidRPr="00FF14C6" w:rsidDel="00FF14C6">
                                    <w:rPr>
                                      <w:sz w:val="16"/>
                                      <w:szCs w:val="16"/>
                                      <w:rPrChange w:id="481" w:author="Alex" w:date="2020-06-11T04:09:00Z">
                                        <w:rPr>
                                          <w:sz w:val="18"/>
                                        </w:rPr>
                                      </w:rPrChange>
                                    </w:rPr>
                                    <w:delText>Ф.И.О.</w:delText>
                                  </w:r>
                                </w:del>
                              </w:p>
                            </w:txbxContent>
                          </wps:txbx>
                          <wps:bodyPr rot="0" vert="horz" wrap="square" lIns="12700" tIns="12700" rIns="12700" bIns="12700" anchor="t" anchorCtr="0" upright="1">
                            <a:noAutofit/>
                          </wps:bodyPr>
                        </wps:wsp>
                      </wpg:grpSp>
                      <wps:wsp>
                        <wps:cNvPr id="721" name="Line 104"/>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2" name="Rectangle 105"/>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FDDFCB" w14:textId="77777777" w:rsidR="005C4EE4" w:rsidRDefault="005C4EE4" w:rsidP="00FF14C6">
                              <w:pPr>
                                <w:pStyle w:val="a7"/>
                                <w:jc w:val="center"/>
                                <w:rPr>
                                  <w:ins w:id="482" w:author="Alex" w:date="2020-06-11T04:08:00Z"/>
                                  <w:sz w:val="18"/>
                                </w:rPr>
                              </w:pPr>
                            </w:p>
                            <w:p w14:paraId="3FDBD4B0" w14:textId="77777777" w:rsidR="005C4EE4" w:rsidRDefault="005C4EE4" w:rsidP="00FF14C6">
                              <w:pPr>
                                <w:pStyle w:val="a7"/>
                                <w:jc w:val="center"/>
                                <w:rPr>
                                  <w:ins w:id="483" w:author="Alex" w:date="2020-06-11T04:08:00Z"/>
                                  <w:sz w:val="18"/>
                                </w:rPr>
                              </w:pPr>
                            </w:p>
                            <w:p w14:paraId="1854D4B4" w14:textId="25942854" w:rsidR="005C4EE4" w:rsidRPr="00FF14C6" w:rsidRDefault="005C4EE4">
                              <w:pPr>
                                <w:pStyle w:val="a7"/>
                                <w:jc w:val="center"/>
                                <w:rPr>
                                  <w:sz w:val="18"/>
                                  <w:lang w:val="ru-RU"/>
                                  <w:rPrChange w:id="484" w:author="Alex" w:date="2020-06-11T04:08:00Z">
                                    <w:rPr>
                                      <w:sz w:val="18"/>
                                    </w:rPr>
                                  </w:rPrChange>
                                </w:rPr>
                                <w:pPrChange w:id="485" w:author="Alex" w:date="2020-06-11T04:08:00Z">
                                  <w:pPr>
                                    <w:pStyle w:val="a7"/>
                                  </w:pPr>
                                </w:pPrChange>
                              </w:pPr>
                              <w:del w:id="486" w:author="Alex" w:date="2020-06-11T04:08:00Z">
                                <w:r w:rsidDel="00FF14C6">
                                  <w:rPr>
                                    <w:sz w:val="18"/>
                                  </w:rPr>
                                  <w:delText>Название работ</w:delText>
                                </w:r>
                              </w:del>
                              <w:ins w:id="487" w:author="Alex" w:date="2020-06-11T04:08:00Z">
                                <w:r>
                                  <w:rPr>
                                    <w:sz w:val="18"/>
                                    <w:lang w:val="ru-RU"/>
                                  </w:rPr>
                                  <w:t>Схема алгоритма авторизации пользователей в системе</w:t>
                                </w:r>
                              </w:ins>
                              <w:del w:id="488" w:author="Alex" w:date="2020-06-11T04:08:00Z">
                                <w:r w:rsidDel="00FF14C6">
                                  <w:rPr>
                                    <w:sz w:val="18"/>
                                  </w:rPr>
                                  <w:delText>ы</w:delText>
                                </w:r>
                              </w:del>
                            </w:p>
                          </w:txbxContent>
                        </wps:txbx>
                        <wps:bodyPr rot="0" vert="horz" wrap="square" lIns="12700" tIns="12700" rIns="12700" bIns="12700" anchor="t" anchorCtr="0" upright="1">
                          <a:noAutofit/>
                        </wps:bodyPr>
                      </wps:wsp>
                      <wps:wsp>
                        <wps:cNvPr id="723" name="Line 106"/>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4" name="Line 107"/>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 name="Line 108"/>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 name="Rectangle 109"/>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70CB05" w14:textId="77777777" w:rsidR="005C4EE4" w:rsidRDefault="005C4EE4">
                              <w:pPr>
                                <w:pStyle w:val="a7"/>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727" name="Rectangle 110"/>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29392F" w14:textId="77777777" w:rsidR="005C4EE4" w:rsidRDefault="005C4EE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728" name="Rectangle 111"/>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83AD06" w14:textId="064D8B54"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wps:txbx>
                        <wps:bodyPr rot="0" vert="horz" wrap="square" lIns="12700" tIns="12700" rIns="12700" bIns="12700" anchor="t" anchorCtr="0" upright="1">
                          <a:noAutofit/>
                        </wps:bodyPr>
                      </wps:wsp>
                      <wps:wsp>
                        <wps:cNvPr id="729" name="Line 112"/>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0" name="Line 113"/>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1" name="Rectangle 114"/>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176B4" w14:textId="263CDAE4" w:rsidR="005C4EE4" w:rsidRDefault="005C4EE4">
                              <w:pPr>
                                <w:pStyle w:val="a7"/>
                                <w:jc w:val="center"/>
                                <w:rPr>
                                  <w:rFonts w:ascii="Journal" w:hAnsi="Journal"/>
                                  <w:sz w:val="24"/>
                                </w:rPr>
                              </w:pPr>
                              <w:del w:id="489" w:author="Alex" w:date="2020-06-11T04:08:00Z">
                                <w:r w:rsidDel="00FF14C6">
                                  <w:rPr>
                                    <w:sz w:val="24"/>
                                  </w:rPr>
                                  <w:delText>Организация</w:delText>
                                </w:r>
                              </w:del>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4DCEB4" id="Группа 611" o:spid="_x0000_s1096" style="position:absolute;margin-left:56.7pt;margin-top:19.85pt;width:518.8pt;height:802.3pt;z-index:2516736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" o:allowincell="f">
                <v:rect id="Rectangle 66"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" filled="f" strokeweight="2pt"/>
                <v:line id="Line 67" o:spid="_x0000_s109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68" o:spid="_x0000_s109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69" o:spid="_x0000_s110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70" o:spid="_x0000_s110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71" o:spid="_x0000_s110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72" o:spid="_x0000_s110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Line 73" o:spid="_x0000_s110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Line 74"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L5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" strokeweight="1pt"/>
                <v:line id="Line 75"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rect id="Rectangle 76" o:spid="_x0000_s110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30FFBD03" w14:textId="77777777" w:rsidR="005C4EE4" w:rsidRDefault="005C4EE4">
                        <w:pPr>
                          <w:pStyle w:val="a7"/>
                          <w:jc w:val="center"/>
                          <w:rPr>
                            <w:sz w:val="18"/>
                          </w:rPr>
                        </w:pPr>
                        <w:proofErr w:type="spellStart"/>
                        <w:r>
                          <w:rPr>
                            <w:sz w:val="18"/>
                          </w:rPr>
                          <w:t>Изм</w:t>
                        </w:r>
                        <w:proofErr w:type="spellEnd"/>
                        <w:r>
                          <w:rPr>
                            <w:sz w:val="18"/>
                          </w:rPr>
                          <w:t>.</w:t>
                        </w:r>
                      </w:p>
                    </w:txbxContent>
                  </v:textbox>
                </v:rect>
                <v:rect id="Rectangle 77"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14:paraId="5E02EBF6" w14:textId="77777777" w:rsidR="005C4EE4" w:rsidRDefault="005C4EE4">
                        <w:pPr>
                          <w:pStyle w:val="a7"/>
                          <w:jc w:val="center"/>
                          <w:rPr>
                            <w:sz w:val="18"/>
                          </w:rPr>
                        </w:pPr>
                        <w:r>
                          <w:rPr>
                            <w:sz w:val="18"/>
                          </w:rPr>
                          <w:t>Лист</w:t>
                        </w:r>
                      </w:p>
                    </w:txbxContent>
                  </v:textbox>
                </v:rect>
                <v:rect id="Rectangle 78"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14:paraId="31232E56"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79"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14:paraId="2DB55749" w14:textId="77777777" w:rsidR="005C4EE4" w:rsidRDefault="005C4EE4">
                        <w:pPr>
                          <w:pStyle w:val="a7"/>
                          <w:jc w:val="center"/>
                          <w:rPr>
                            <w:sz w:val="18"/>
                          </w:rPr>
                        </w:pPr>
                        <w:proofErr w:type="spellStart"/>
                        <w:r>
                          <w:rPr>
                            <w:sz w:val="18"/>
                          </w:rPr>
                          <w:t>Подпись</w:t>
                        </w:r>
                        <w:proofErr w:type="spellEnd"/>
                      </w:p>
                    </w:txbxContent>
                  </v:textbox>
                </v:rect>
                <v:rect id="Rectangle 80"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14:paraId="20E24E48" w14:textId="77777777" w:rsidR="005C4EE4" w:rsidRDefault="005C4EE4">
                        <w:pPr>
                          <w:pStyle w:val="a7"/>
                          <w:jc w:val="center"/>
                          <w:rPr>
                            <w:sz w:val="18"/>
                          </w:rPr>
                        </w:pPr>
                        <w:r>
                          <w:rPr>
                            <w:sz w:val="18"/>
                          </w:rPr>
                          <w:t>Дата</w:t>
                        </w:r>
                      </w:p>
                    </w:txbxContent>
                  </v:textbox>
                </v:rect>
                <v:rect id="Rectangle 81"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14:paraId="24E1F3EE" w14:textId="77777777" w:rsidR="005C4EE4" w:rsidRDefault="005C4EE4">
                        <w:pPr>
                          <w:pStyle w:val="a7"/>
                          <w:jc w:val="center"/>
                          <w:rPr>
                            <w:sz w:val="18"/>
                          </w:rPr>
                        </w:pPr>
                        <w:r>
                          <w:rPr>
                            <w:sz w:val="18"/>
                          </w:rPr>
                          <w:t>Лист</w:t>
                        </w:r>
                      </w:p>
                    </w:txbxContent>
                  </v:textbox>
                </v:rect>
                <v:rect id="Rectangle 82"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14:paraId="0B57A7CA"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v:textbox>
                </v:rect>
                <v:rect id="Rectangle 83" o:spid="_x0000_s11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" filled="f" stroked="f" strokeweight=".25pt">
                  <v:textbox inset="1pt,1pt,1pt,1pt">
                    <w:txbxContent>
                      <w:p w14:paraId="3CCC97F2" w14:textId="092743DE" w:rsidR="005C4EE4" w:rsidRDefault="005C4EE4">
                        <w:pPr>
                          <w:pStyle w:val="a7"/>
                          <w:jc w:val="center"/>
                          <w:rPr>
                            <w:rFonts w:ascii="Journal" w:hAnsi="Journal"/>
                            <w:lang w:val="ru-RU"/>
                          </w:rPr>
                        </w:pPr>
                        <w:ins w:id="490" w:author="Alex" w:date="2020-06-11T04:09:00Z">
                          <w:r w:rsidRPr="00FF14C6">
                            <w:t>НАТК.100700.400 ПЗ</w:t>
                          </w:r>
                        </w:ins>
                        <w:del w:id="491" w:author="Alex" w:date="2020-06-11T04:09:00Z">
                          <w:r w:rsidDel="00FF14C6">
                            <w:delText>НАЗВАНИЕ ДОКУМЕНТА</w:delText>
                          </w:r>
                        </w:del>
                      </w:p>
                    </w:txbxContent>
                  </v:textbox>
                </v:rect>
                <v:line id="Line 84"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XwAAAANwAAAAPAAAAZHJzL2Rvd25yZXYueG1sRI/BCsIw&#10;EETvgv8QVvCmqYo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BfmGl8AAAADcAAAADwAAAAAA&#10;AAAAAAAAAAAHAgAAZHJzL2Rvd25yZXYueG1sUEsFBgAAAAADAAMAtwAAAPQCAAAAAA==&#10;" strokeweight="2pt"/>
                <v:line id="Line 85"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xjgwAAAANwAAAAPAAAAZHJzL2Rvd25yZXYueG1sRI/BCsIw&#10;EETvgv8QVvCmqYo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9SsY4MAAAADcAAAADwAAAAAA&#10;AAAAAAAAAAAHAgAAZHJzL2Rvd25yZXYueG1sUEsFBgAAAAADAAMAtwAAAPQCAAAAAA==&#10;" strokeweight="2pt"/>
                <v:line id="Line 86"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" strokeweight="1pt"/>
                <v:line id="Line 87"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" strokeweight="1pt"/>
                <v:line id="Line 88"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" strokeweight="1pt"/>
                <v:group id="Group 89"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rect id="Rectangle 90"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" filled="f" stroked="f" strokeweight=".25pt">
                    <v:textbox inset="1pt,1pt,1pt,1pt">
                      <w:txbxContent>
                        <w:p w14:paraId="0FEDF529"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v:textbox>
                  </v:rect>
                  <v:rect id="Rectangle 91" o:spid="_x0000_s11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" filled="f" stroked="f" strokeweight=".25pt">
                    <v:textbox inset="1pt,1pt,1pt,1pt">
                      <w:txbxContent>
                        <w:p w14:paraId="36E2DBFE" w14:textId="55446FFF" w:rsidR="005C4EE4" w:rsidRPr="00FF14C6" w:rsidRDefault="005C4EE4">
                          <w:pPr>
                            <w:pStyle w:val="a7"/>
                            <w:rPr>
                              <w:sz w:val="16"/>
                              <w:szCs w:val="16"/>
                              <w:lang w:val="ru-RU"/>
                              <w:rPrChange w:id="492" w:author="Alex" w:date="2020-06-11T04:07:00Z">
                                <w:rPr>
                                  <w:sz w:val="18"/>
                                </w:rPr>
                              </w:rPrChange>
                            </w:rPr>
                          </w:pPr>
                          <w:del w:id="493" w:author="Alex" w:date="2020-06-11T04:07:00Z">
                            <w:r w:rsidRPr="00FF14C6" w:rsidDel="00FF14C6">
                              <w:rPr>
                                <w:sz w:val="16"/>
                                <w:szCs w:val="16"/>
                                <w:rPrChange w:id="494" w:author="Alex" w:date="2020-06-11T04:07:00Z">
                                  <w:rPr>
                                    <w:sz w:val="18"/>
                                  </w:rPr>
                                </w:rPrChange>
                              </w:rPr>
                              <w:delText>Ф</w:delText>
                            </w:r>
                            <w:r w:rsidRPr="00FF14C6" w:rsidDel="00FF14C6">
                              <w:rPr>
                                <w:sz w:val="16"/>
                                <w:szCs w:val="16"/>
                                <w:lang w:val="ru-RU"/>
                                <w:rPrChange w:id="495" w:author="Alex" w:date="2020-06-11T04:07:00Z">
                                  <w:rPr>
                                    <w:sz w:val="18"/>
                                    <w:lang w:val="ru-RU"/>
                                  </w:rPr>
                                </w:rPrChange>
                              </w:rPr>
                              <w:delText>.</w:delText>
                            </w:r>
                            <w:r w:rsidRPr="00FF14C6" w:rsidDel="00FF14C6">
                              <w:rPr>
                                <w:sz w:val="16"/>
                                <w:szCs w:val="16"/>
                                <w:rPrChange w:id="496" w:author="Alex" w:date="2020-06-11T04:07:00Z">
                                  <w:rPr>
                                    <w:sz w:val="18"/>
                                  </w:rPr>
                                </w:rPrChange>
                              </w:rPr>
                              <w:delText>И.О.</w:delText>
                            </w:r>
                          </w:del>
                          <w:ins w:id="497" w:author="Alex" w:date="2020-06-11T04:07:00Z">
                            <w:r>
                              <w:rPr>
                                <w:sz w:val="16"/>
                                <w:szCs w:val="16"/>
                                <w:lang w:val="ru-RU"/>
                              </w:rPr>
                              <w:t>Малых А.В.</w:t>
                            </w:r>
                          </w:ins>
                        </w:p>
                      </w:txbxContent>
                    </v:textbox>
                  </v:rect>
                </v:group>
                <v:group id="Group 92"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rect id="Rectangle 93"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" filled="f" stroked="f" strokeweight=".25pt">
                    <v:textbox inset="1pt,1pt,1pt,1pt">
                      <w:txbxContent>
                        <w:p w14:paraId="381E7EA8"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v:textbox>
                  </v:rect>
                  <v:rect id="Rectangle 94"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" filled="f" stroked="f" strokeweight=".25pt">
                    <v:textbox inset="1pt,1pt,1pt,1pt">
                      <w:txbxContent>
                        <w:p w14:paraId="04EDD5A4" w14:textId="64AA5B3F" w:rsidR="005C4EE4" w:rsidRDefault="005C4EE4">
                          <w:pPr>
                            <w:pStyle w:val="a7"/>
                            <w:rPr>
                              <w:sz w:val="18"/>
                            </w:rPr>
                          </w:pPr>
                          <w:proofErr w:type="spellStart"/>
                          <w:ins w:id="498" w:author="Alex" w:date="2020-06-11T04:07:00Z">
                            <w:r>
                              <w:rPr>
                                <w:sz w:val="16"/>
                                <w:szCs w:val="16"/>
                                <w:lang w:val="ru-RU"/>
                              </w:rPr>
                              <w:t>Чекушкина</w:t>
                            </w:r>
                            <w:proofErr w:type="spellEnd"/>
                            <w:r>
                              <w:rPr>
                                <w:sz w:val="16"/>
                                <w:szCs w:val="16"/>
                                <w:lang w:val="ru-RU"/>
                              </w:rPr>
                              <w:t xml:space="preserve"> О.О</w:t>
                            </w:r>
                          </w:ins>
                          <w:del w:id="499" w:author="Alex" w:date="2020-06-11T04:07:00Z">
                            <w:r w:rsidDel="00FF14C6">
                              <w:rPr>
                                <w:sz w:val="18"/>
                              </w:rPr>
                              <w:delText>Ф.И.О</w:delText>
                            </w:r>
                          </w:del>
                          <w:r>
                            <w:rPr>
                              <w:sz w:val="18"/>
                            </w:rPr>
                            <w:t>.</w:t>
                          </w:r>
                        </w:p>
                      </w:txbxContent>
                    </v:textbox>
                  </v:rect>
                </v:group>
                <v:group id="Group 95"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">
                  <v:rect id="Rectangle 96"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" filled="f" stroked="f" strokeweight=".25pt">
                    <v:textbox inset="1pt,1pt,1pt,1pt">
                      <w:txbxContent>
                        <w:p w14:paraId="3329A98E"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v:textbox>
                  </v:rect>
                  <v:rect id="Rectangle 97"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vNwwAAANwAAAAPAAAAZHJzL2Rvd25yZXYueG1sRI/BasMw&#10;EETvhf6D2EJujexgXM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aO17zcMAAADcAAAADwAA&#10;AAAAAAAAAAAAAAAHAgAAZHJzL2Rvd25yZXYueG1sUEsFBgAAAAADAAMAtwAAAPcCAAAAAA==&#10;" filled="f" stroked="f" strokeweight=".25pt">
                    <v:textbox inset="1pt,1pt,1pt,1pt">
                      <w:txbxContent>
                        <w:p w14:paraId="605A702B" w14:textId="22DBE802" w:rsidR="005C4EE4" w:rsidRDefault="005C4EE4">
                          <w:pPr>
                            <w:pStyle w:val="a7"/>
                            <w:rPr>
                              <w:sz w:val="18"/>
                            </w:rPr>
                          </w:pPr>
                          <w:del w:id="500" w:author="Alex" w:date="2020-06-11T04:07:00Z">
                            <w:r w:rsidDel="00FF14C6">
                              <w:rPr>
                                <w:sz w:val="18"/>
                              </w:rPr>
                              <w:delText>Ф.И.О.</w:delText>
                            </w:r>
                          </w:del>
                        </w:p>
                      </w:txbxContent>
                    </v:textbox>
                  </v:rect>
                </v:group>
                <v:group id="Group 98"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Rectangle 99"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088E1BAF" w14:textId="77777777" w:rsidR="005C4EE4" w:rsidRDefault="005C4EE4">
                          <w:pPr>
                            <w:pStyle w:val="a7"/>
                            <w:rPr>
                              <w:sz w:val="18"/>
                            </w:rPr>
                          </w:pPr>
                          <w:r>
                            <w:rPr>
                              <w:sz w:val="18"/>
                            </w:rPr>
                            <w:t xml:space="preserve"> Н. Контр.</w:t>
                          </w:r>
                        </w:p>
                      </w:txbxContent>
                    </v:textbox>
                  </v:rect>
                  <v:rect id="Rectangle 100"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4EC8B7EE" w14:textId="5D55B9F9" w:rsidR="005C4EE4" w:rsidRPr="00FF14C6" w:rsidRDefault="005C4EE4">
                          <w:pPr>
                            <w:pStyle w:val="a7"/>
                            <w:rPr>
                              <w:sz w:val="16"/>
                              <w:szCs w:val="16"/>
                              <w:lang w:val="ru-RU"/>
                              <w:rPrChange w:id="501" w:author="Alex" w:date="2020-06-11T04:08:00Z">
                                <w:rPr>
                                  <w:sz w:val="18"/>
                                </w:rPr>
                              </w:rPrChange>
                            </w:rPr>
                          </w:pPr>
                          <w:ins w:id="502" w:author="Alex" w:date="2020-06-11T04:08:00Z">
                            <w:r>
                              <w:rPr>
                                <w:sz w:val="16"/>
                                <w:szCs w:val="16"/>
                                <w:lang w:val="ru-RU"/>
                              </w:rPr>
                              <w:t>Мельникова Т.Ф.</w:t>
                            </w:r>
                          </w:ins>
                          <w:del w:id="503" w:author="Alex" w:date="2020-06-11T04:07:00Z">
                            <w:r w:rsidDel="00FF14C6">
                              <w:rPr>
                                <w:sz w:val="18"/>
                              </w:rPr>
                              <w:delText>Ф.И.О.</w:delText>
                            </w:r>
                          </w:del>
                        </w:p>
                      </w:txbxContent>
                    </v:textbox>
                  </v:rect>
                </v:group>
                <v:group id="Group 101"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v:rect id="Rectangle 102"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14:paraId="0544F783"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v:textbox>
                  </v:rect>
                  <v:rect id="Rectangle 103"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14:paraId="41D80C18" w14:textId="2B147D1C" w:rsidR="005C4EE4" w:rsidRPr="00FF14C6" w:rsidRDefault="005C4EE4">
                          <w:pPr>
                            <w:pStyle w:val="a7"/>
                            <w:rPr>
                              <w:sz w:val="16"/>
                              <w:szCs w:val="16"/>
                              <w:rPrChange w:id="504" w:author="Alex" w:date="2020-06-11T04:09:00Z">
                                <w:rPr>
                                  <w:sz w:val="18"/>
                                </w:rPr>
                              </w:rPrChange>
                            </w:rPr>
                          </w:pPr>
                          <w:ins w:id="505" w:author="Alex" w:date="2020-06-11T04:08:00Z">
                            <w:r w:rsidRPr="00FF14C6">
                              <w:rPr>
                                <w:sz w:val="16"/>
                                <w:szCs w:val="16"/>
                                <w:lang w:val="ru-RU"/>
                                <w:rPrChange w:id="506" w:author="Alex" w:date="2020-06-11T04:09:00Z">
                                  <w:rPr>
                                    <w:sz w:val="18"/>
                                    <w:lang w:val="ru-RU"/>
                                  </w:rPr>
                                </w:rPrChange>
                              </w:rPr>
                              <w:t>Тышкевич Е.В.</w:t>
                            </w:r>
                          </w:ins>
                          <w:del w:id="507" w:author="Alex" w:date="2020-06-11T04:08:00Z">
                            <w:r w:rsidRPr="00FF14C6" w:rsidDel="00FF14C6">
                              <w:rPr>
                                <w:sz w:val="16"/>
                                <w:szCs w:val="16"/>
                                <w:rPrChange w:id="508" w:author="Alex" w:date="2020-06-11T04:09:00Z">
                                  <w:rPr>
                                    <w:sz w:val="18"/>
                                  </w:rPr>
                                </w:rPrChange>
                              </w:rPr>
                              <w:delText>Ф.И.О.</w:delText>
                            </w:r>
                          </w:del>
                        </w:p>
                      </w:txbxContent>
                    </v:textbox>
                  </v:rect>
                </v:group>
                <v:line id="Line 104"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" strokeweight="2pt"/>
                <v:rect id="Rectangle 105" o:spid="_x0000_s113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14:paraId="65FDDFCB" w14:textId="77777777" w:rsidR="005C4EE4" w:rsidRDefault="005C4EE4" w:rsidP="00FF14C6">
                        <w:pPr>
                          <w:pStyle w:val="a7"/>
                          <w:jc w:val="center"/>
                          <w:rPr>
                            <w:ins w:id="509" w:author="Alex" w:date="2020-06-11T04:08:00Z"/>
                            <w:sz w:val="18"/>
                          </w:rPr>
                        </w:pPr>
                      </w:p>
                      <w:p w14:paraId="3FDBD4B0" w14:textId="77777777" w:rsidR="005C4EE4" w:rsidRDefault="005C4EE4" w:rsidP="00FF14C6">
                        <w:pPr>
                          <w:pStyle w:val="a7"/>
                          <w:jc w:val="center"/>
                          <w:rPr>
                            <w:ins w:id="510" w:author="Alex" w:date="2020-06-11T04:08:00Z"/>
                            <w:sz w:val="18"/>
                          </w:rPr>
                        </w:pPr>
                      </w:p>
                      <w:p w14:paraId="1854D4B4" w14:textId="25942854" w:rsidR="005C4EE4" w:rsidRPr="00FF14C6" w:rsidRDefault="005C4EE4">
                        <w:pPr>
                          <w:pStyle w:val="a7"/>
                          <w:jc w:val="center"/>
                          <w:rPr>
                            <w:sz w:val="18"/>
                            <w:lang w:val="ru-RU"/>
                            <w:rPrChange w:id="511" w:author="Alex" w:date="2020-06-11T04:08:00Z">
                              <w:rPr>
                                <w:sz w:val="18"/>
                              </w:rPr>
                            </w:rPrChange>
                          </w:rPr>
                          <w:pPrChange w:id="512" w:author="Alex" w:date="2020-06-11T04:08:00Z">
                            <w:pPr>
                              <w:pStyle w:val="a7"/>
                            </w:pPr>
                          </w:pPrChange>
                        </w:pPr>
                        <w:del w:id="513" w:author="Alex" w:date="2020-06-11T04:08:00Z">
                          <w:r w:rsidDel="00FF14C6">
                            <w:rPr>
                              <w:sz w:val="18"/>
                            </w:rPr>
                            <w:delText>Название работ</w:delText>
                          </w:r>
                        </w:del>
                        <w:ins w:id="514" w:author="Alex" w:date="2020-06-11T04:08:00Z">
                          <w:r>
                            <w:rPr>
                              <w:sz w:val="18"/>
                              <w:lang w:val="ru-RU"/>
                            </w:rPr>
                            <w:t>Схема алгоритма авторизации пользователей в системе</w:t>
                          </w:r>
                        </w:ins>
                        <w:del w:id="515" w:author="Alex" w:date="2020-06-11T04:08:00Z">
                          <w:r w:rsidDel="00FF14C6">
                            <w:rPr>
                              <w:sz w:val="18"/>
                            </w:rPr>
                            <w:delText>ы</w:delText>
                          </w:r>
                        </w:del>
                      </w:p>
                    </w:txbxContent>
                  </v:textbox>
                </v:rect>
                <v:line id="Line 106"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Q7xAAAANwAAAAPAAAAZHJzL2Rvd25yZXYueG1sRI9Ba8JA&#10;FITvQv/D8gq96aYp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GlfJDvEAAAA3AAAAA8A&#10;AAAAAAAAAAAAAAAABwIAAGRycy9kb3ducmV2LnhtbFBLBQYAAAAAAwADALcAAAD4AgAAAAA=&#10;" strokeweight="2pt"/>
                <v:line id="Line 107"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PxAAAANwAAAAPAAAAZHJzL2Rvd25yZXYueG1sRI9Ba8JA&#10;FITvQv/D8gq96aah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Oa2vE/EAAAA3AAAAA8A&#10;AAAAAAAAAAAAAAAABwIAAGRycy9kb3ducmV2LnhtbFBLBQYAAAAAAwADALcAAAD4AgAAAAA=&#10;" strokeweight="2pt"/>
                <v:line id="Line 108"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" strokeweight="2pt"/>
                <v:rect id="Rectangle 109"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qcwwAAANwAAAAPAAAAZHJzL2Rvd25yZXYueG1sRI/BasMw&#10;EETvhfyD2EButZxQXN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OR+KnMMAAADcAAAADwAA&#10;AAAAAAAAAAAAAAAHAgAAZHJzL2Rvd25yZXYueG1sUEsFBgAAAAADAAMAtwAAAPcCAAAAAA==&#10;" filled="f" stroked="f" strokeweight=".25pt">
                  <v:textbox inset="1pt,1pt,1pt,1pt">
                    <w:txbxContent>
                      <w:p w14:paraId="0970CB05" w14:textId="77777777" w:rsidR="005C4EE4" w:rsidRDefault="005C4EE4">
                        <w:pPr>
                          <w:pStyle w:val="a7"/>
                          <w:jc w:val="center"/>
                          <w:rPr>
                            <w:sz w:val="18"/>
                          </w:rPr>
                        </w:pPr>
                        <w:proofErr w:type="spellStart"/>
                        <w:r>
                          <w:rPr>
                            <w:sz w:val="18"/>
                          </w:rPr>
                          <w:t>Лит</w:t>
                        </w:r>
                        <w:proofErr w:type="spellEnd"/>
                        <w:r>
                          <w:rPr>
                            <w:sz w:val="18"/>
                          </w:rPr>
                          <w:t>.</w:t>
                        </w:r>
                      </w:p>
                    </w:txbxContent>
                  </v:textbox>
                </v:rect>
                <v:rect id="Rectangle 110"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" filled="f" stroked="f" strokeweight=".25pt">
                  <v:textbox inset="1pt,1pt,1pt,1pt">
                    <w:txbxContent>
                      <w:p w14:paraId="4729392F" w14:textId="77777777" w:rsidR="005C4EE4" w:rsidRDefault="005C4EE4">
                        <w:pPr>
                          <w:pStyle w:val="a7"/>
                          <w:jc w:val="center"/>
                          <w:rPr>
                            <w:sz w:val="18"/>
                          </w:rPr>
                        </w:pPr>
                        <w:r>
                          <w:rPr>
                            <w:sz w:val="18"/>
                          </w:rPr>
                          <w:t>Листов</w:t>
                        </w:r>
                      </w:p>
                    </w:txbxContent>
                  </v:textbox>
                </v:rect>
                <v:rect id="Rectangle 111"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" filled="f" stroked="f" strokeweight=".25pt">
                  <v:textbox inset="1pt,1pt,1pt,1pt">
                    <w:txbxContent>
                      <w:p w14:paraId="1383AD06" w14:textId="064D8B54"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v:textbox>
                </v:rect>
                <v:line id="Line 112"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" strokeweight="1pt"/>
                <v:line id="Line 113"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" strokeweight="1pt"/>
                <v:rect id="Rectangle 114" o:spid="_x0000_s114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14:paraId="3D9176B4" w14:textId="263CDAE4" w:rsidR="005C4EE4" w:rsidRDefault="005C4EE4">
                        <w:pPr>
                          <w:pStyle w:val="a7"/>
                          <w:jc w:val="center"/>
                          <w:rPr>
                            <w:rFonts w:ascii="Journal" w:hAnsi="Journal"/>
                            <w:sz w:val="24"/>
                          </w:rPr>
                        </w:pPr>
                        <w:del w:id="516" w:author="Alex" w:date="2020-06-11T04:08:00Z">
                          <w:r w:rsidDel="00FF14C6">
                            <w:rPr>
                              <w:sz w:val="24"/>
                            </w:rPr>
                            <w:delText>Организация</w:delText>
                          </w:r>
                        </w:del>
                      </w:p>
                    </w:txbxContent>
                  </v:textbox>
                </v:rect>
                <w10:wrap anchorx="page" anchory="page"/>
                <w10:anchorlock/>
              </v:group>
            </w:pict>
          </mc:Fallback>
        </mc:AlternateContent>
      </w:r>
    </w:ins>
    <w:del w:id="517" w:author="Alex" w:date="2020-06-11T03:57:00Z">
      <w:r w:rsidDel="00C13C2C">
        <w:rPr>
          <w:noProof/>
          <w:sz w:val="20"/>
          <w:lang w:eastAsia="ru-RU"/>
        </w:rPr>
        <mc:AlternateContent>
          <mc:Choice Requires="wps">
            <w:drawing>
              <wp:anchor distT="0" distB="0" distL="114300" distR="114300" simplePos="0" relativeHeight="251671552" behindDoc="0" locked="1" layoutInCell="0" allowOverlap="1" wp14:anchorId="7D56670A" wp14:editId="18E62CB5">
                <wp:simplePos x="0" y="0"/>
                <wp:positionH relativeFrom="page">
                  <wp:posOffset>720090</wp:posOffset>
                </wp:positionH>
                <wp:positionV relativeFrom="page">
                  <wp:posOffset>252095</wp:posOffset>
                </wp:positionV>
                <wp:extent cx="6588760" cy="10189210"/>
                <wp:effectExtent l="15240" t="13970" r="15875" b="17145"/>
                <wp:wrapNone/>
                <wp:docPr id="26" name="Прямоугольник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DF152" id="Прямоугольник 26" o:spid="_x0000_s1026" style="position:absolute;margin-left:56.7pt;margin-top:19.85pt;width:518.8pt;height:802.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" o:allowincell="f" filled="f" strokeweight="2pt">
                <w10:wrap anchorx="page" anchory="page"/>
                <w10:anchorlock/>
              </v:rect>
            </w:pict>
          </mc:Fallback>
        </mc:AlternateContent>
      </w:r>
      <w:r w:rsidDel="00C13C2C">
        <w:rPr>
          <w:rFonts w:ascii="Times New Roman" w:hAnsi="Times New Roman" w:cs="Times New Roman"/>
          <w:sz w:val="28"/>
          <w:szCs w:val="28"/>
          <w:lang w:val="en-US"/>
        </w:rPr>
        <w:delText>2020</w:delText>
      </w:r>
    </w:del>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A1E64" w14:textId="778B3319" w:rsidR="005C4EE4" w:rsidRPr="009533D2" w:rsidRDefault="005C4EE4">
    <w:pPr>
      <w:pStyle w:val="a5"/>
      <w:spacing w:after="240"/>
      <w:rPr>
        <w:rFonts w:ascii="Times New Roman" w:hAnsi="Times New Roman" w:cs="Times New Roman"/>
        <w:sz w:val="28"/>
        <w:szCs w:val="28"/>
        <w:lang w:val="en-US"/>
      </w:rPr>
      <w:pPrChange w:id="541" w:author="Alex" w:date="2020-06-11T03:57:00Z">
        <w:pPr>
          <w:pStyle w:val="a5"/>
          <w:spacing w:after="240"/>
          <w:jc w:val="center"/>
        </w:pPr>
      </w:pPrChange>
    </w:pPr>
    <w:ins w:id="542" w:author="Alex" w:date="2020-06-11T04:07:00Z">
      <w:r w:rsidRPr="00C13C2C">
        <w:rPr>
          <w:rFonts w:ascii="Times New Roman" w:hAnsi="Times New Roman" w:cs="Times New Roman"/>
          <w:noProof/>
          <w:sz w:val="20"/>
          <w:szCs w:val="28"/>
          <w:lang w:val="en-US"/>
        </w:rPr>
        <mc:AlternateContent>
          <mc:Choice Requires="wpg">
            <w:drawing>
              <wp:anchor distT="0" distB="0" distL="114300" distR="114300" simplePos="0" relativeHeight="251676672" behindDoc="0" locked="1" layoutInCell="0" allowOverlap="1" wp14:anchorId="41FC895E" wp14:editId="102EA6FB">
                <wp:simplePos x="0" y="0"/>
                <wp:positionH relativeFrom="page">
                  <wp:posOffset>720090</wp:posOffset>
                </wp:positionH>
                <wp:positionV relativeFrom="page">
                  <wp:posOffset>252095</wp:posOffset>
                </wp:positionV>
                <wp:extent cx="6588760" cy="10189210"/>
                <wp:effectExtent l="15240" t="13970" r="15875" b="17145"/>
                <wp:wrapNone/>
                <wp:docPr id="752" name="Группа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53" name="Rectangle 66"/>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4" name="Line 67"/>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6" name="Line 68"/>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 name="Line 69"/>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8" name="Line 70"/>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9" name="Line 71"/>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0" name="Line 72"/>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1" name="Line 73"/>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 name="Line 74"/>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3" name="Line 75"/>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4" name="Rectangle 76"/>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18DBD1" w14:textId="77777777" w:rsidR="005C4EE4" w:rsidRDefault="005C4EE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65" name="Rectangle 77"/>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B59C7E"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766" name="Rectangle 78"/>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417720"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767" name="Rectangle 79"/>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83C8F0" w14:textId="77777777" w:rsidR="005C4EE4" w:rsidRDefault="005C4EE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68" name="Rectangle 80"/>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C06F84" w14:textId="77777777" w:rsidR="005C4EE4" w:rsidRDefault="005C4EE4">
                              <w:pPr>
                                <w:pStyle w:val="a7"/>
                                <w:jc w:val="center"/>
                                <w:rPr>
                                  <w:sz w:val="18"/>
                                </w:rPr>
                              </w:pPr>
                              <w:r>
                                <w:rPr>
                                  <w:sz w:val="18"/>
                                </w:rPr>
                                <w:t>Дата</w:t>
                              </w:r>
                            </w:p>
                          </w:txbxContent>
                        </wps:txbx>
                        <wps:bodyPr rot="0" vert="horz" wrap="square" lIns="12700" tIns="12700" rIns="12700" bIns="12700" anchor="t" anchorCtr="0" upright="1">
                          <a:noAutofit/>
                        </wps:bodyPr>
                      </wps:wsp>
                      <wps:wsp>
                        <wps:cNvPr id="769" name="Rectangle 81"/>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82C3A3"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770" name="Rectangle 82"/>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983642"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wps:txbx>
                        <wps:bodyPr rot="0" vert="horz" wrap="square" lIns="12700" tIns="12700" rIns="12700" bIns="12700" anchor="t" anchorCtr="0" upright="1">
                          <a:noAutofit/>
                        </wps:bodyPr>
                      </wps:wsp>
                      <wps:wsp>
                        <wps:cNvPr id="771" name="Rectangle 83"/>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6646FC" w14:textId="77777777" w:rsidR="005C4EE4" w:rsidRDefault="005C4EE4">
                              <w:pPr>
                                <w:pStyle w:val="a7"/>
                                <w:jc w:val="center"/>
                                <w:rPr>
                                  <w:rFonts w:ascii="Journal" w:hAnsi="Journal"/>
                                  <w:lang w:val="ru-RU"/>
                                </w:rPr>
                              </w:pPr>
                              <w:ins w:id="543" w:author="Alex" w:date="2020-06-11T04:09:00Z">
                                <w:r w:rsidRPr="00FF14C6">
                                  <w:t>НАТК.100700.400 ПЗ</w:t>
                                </w:r>
                              </w:ins>
                              <w:del w:id="544" w:author="Alex" w:date="2020-06-11T04:09:00Z">
                                <w:r w:rsidDel="00FF14C6">
                                  <w:delText>НАЗВАНИЕ ДОКУМЕНТА</w:delText>
                                </w:r>
                              </w:del>
                            </w:p>
                          </w:txbxContent>
                        </wps:txbx>
                        <wps:bodyPr rot="0" vert="horz" wrap="square" lIns="12700" tIns="12700" rIns="12700" bIns="12700" anchor="t" anchorCtr="0" upright="1">
                          <a:noAutofit/>
                        </wps:bodyPr>
                      </wps:wsp>
                      <wps:wsp>
                        <wps:cNvPr id="772" name="Line 84"/>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3" name="Line 85"/>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4" name="Line 86"/>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5" name="Line 87"/>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6" name="Line 88"/>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777" name="Group 89"/>
                        <wpg:cNvGrpSpPr>
                          <a:grpSpLocks/>
                        </wpg:cNvGrpSpPr>
                        <wpg:grpSpPr bwMode="auto">
                          <a:xfrm>
                            <a:off x="39" y="18267"/>
                            <a:ext cx="4801" cy="310"/>
                            <a:chOff x="0" y="0"/>
                            <a:chExt cx="19999" cy="20000"/>
                          </a:xfrm>
                        </wpg:grpSpPr>
                        <wps:wsp>
                          <wps:cNvPr id="778" name="Rectangle 9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BE168C"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779" name="Rectangle 9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4C3662" w14:textId="77777777" w:rsidR="005C4EE4" w:rsidRPr="00FF14C6" w:rsidRDefault="005C4EE4">
                                <w:pPr>
                                  <w:pStyle w:val="a7"/>
                                  <w:rPr>
                                    <w:sz w:val="16"/>
                                    <w:szCs w:val="16"/>
                                    <w:lang w:val="ru-RU"/>
                                    <w:rPrChange w:id="545" w:author="Alex" w:date="2020-06-11T04:07:00Z">
                                      <w:rPr>
                                        <w:sz w:val="18"/>
                                      </w:rPr>
                                    </w:rPrChange>
                                  </w:rPr>
                                </w:pPr>
                                <w:del w:id="546" w:author="Alex" w:date="2020-06-11T04:07:00Z">
                                  <w:r w:rsidRPr="00FF14C6" w:rsidDel="00FF14C6">
                                    <w:rPr>
                                      <w:sz w:val="16"/>
                                      <w:szCs w:val="16"/>
                                      <w:rPrChange w:id="547" w:author="Alex" w:date="2020-06-11T04:07:00Z">
                                        <w:rPr>
                                          <w:sz w:val="18"/>
                                        </w:rPr>
                                      </w:rPrChange>
                                    </w:rPr>
                                    <w:delText>Ф</w:delText>
                                  </w:r>
                                  <w:r w:rsidRPr="00FF14C6" w:rsidDel="00FF14C6">
                                    <w:rPr>
                                      <w:sz w:val="16"/>
                                      <w:szCs w:val="16"/>
                                      <w:lang w:val="ru-RU"/>
                                      <w:rPrChange w:id="548" w:author="Alex" w:date="2020-06-11T04:07:00Z">
                                        <w:rPr>
                                          <w:sz w:val="18"/>
                                          <w:lang w:val="ru-RU"/>
                                        </w:rPr>
                                      </w:rPrChange>
                                    </w:rPr>
                                    <w:delText>.</w:delText>
                                  </w:r>
                                  <w:r w:rsidRPr="00FF14C6" w:rsidDel="00FF14C6">
                                    <w:rPr>
                                      <w:sz w:val="16"/>
                                      <w:szCs w:val="16"/>
                                      <w:rPrChange w:id="549" w:author="Alex" w:date="2020-06-11T04:07:00Z">
                                        <w:rPr>
                                          <w:sz w:val="18"/>
                                        </w:rPr>
                                      </w:rPrChange>
                                    </w:rPr>
                                    <w:delText>И.О.</w:delText>
                                  </w:r>
                                </w:del>
                                <w:ins w:id="550" w:author="Alex" w:date="2020-06-11T04:07:00Z">
                                  <w:r>
                                    <w:rPr>
                                      <w:sz w:val="16"/>
                                      <w:szCs w:val="16"/>
                                      <w:lang w:val="ru-RU"/>
                                    </w:rPr>
                                    <w:t>Малых А.В.</w:t>
                                  </w:r>
                                </w:ins>
                              </w:p>
                            </w:txbxContent>
                          </wps:txbx>
                          <wps:bodyPr rot="0" vert="horz" wrap="square" lIns="12700" tIns="12700" rIns="12700" bIns="12700" anchor="t" anchorCtr="0" upright="1">
                            <a:noAutofit/>
                          </wps:bodyPr>
                        </wps:wsp>
                      </wpg:grpSp>
                      <wpg:grpSp>
                        <wpg:cNvPr id="780" name="Group 92"/>
                        <wpg:cNvGrpSpPr>
                          <a:grpSpLocks/>
                        </wpg:cNvGrpSpPr>
                        <wpg:grpSpPr bwMode="auto">
                          <a:xfrm>
                            <a:off x="39" y="18614"/>
                            <a:ext cx="4801" cy="309"/>
                            <a:chOff x="0" y="0"/>
                            <a:chExt cx="19999" cy="20000"/>
                          </a:xfrm>
                        </wpg:grpSpPr>
                        <wps:wsp>
                          <wps:cNvPr id="781" name="Rectangle 9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D4338C"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782" name="Rectangle 9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5F6F3" w14:textId="77777777" w:rsidR="005C4EE4" w:rsidRDefault="005C4EE4">
                                <w:pPr>
                                  <w:pStyle w:val="a7"/>
                                  <w:rPr>
                                    <w:sz w:val="18"/>
                                  </w:rPr>
                                </w:pPr>
                                <w:proofErr w:type="spellStart"/>
                                <w:ins w:id="551" w:author="Alex" w:date="2020-06-11T04:07:00Z">
                                  <w:r>
                                    <w:rPr>
                                      <w:sz w:val="16"/>
                                      <w:szCs w:val="16"/>
                                      <w:lang w:val="ru-RU"/>
                                    </w:rPr>
                                    <w:t>Чекушкина</w:t>
                                  </w:r>
                                  <w:proofErr w:type="spellEnd"/>
                                  <w:r>
                                    <w:rPr>
                                      <w:sz w:val="16"/>
                                      <w:szCs w:val="16"/>
                                      <w:lang w:val="ru-RU"/>
                                    </w:rPr>
                                    <w:t xml:space="preserve"> О.О</w:t>
                                  </w:r>
                                </w:ins>
                                <w:del w:id="552" w:author="Alex" w:date="2020-06-11T04:07:00Z">
                                  <w:r w:rsidDel="00FF14C6">
                                    <w:rPr>
                                      <w:sz w:val="18"/>
                                    </w:rPr>
                                    <w:delText>Ф.И.О</w:delText>
                                  </w:r>
                                </w:del>
                                <w:r>
                                  <w:rPr>
                                    <w:sz w:val="18"/>
                                  </w:rPr>
                                  <w:t>.</w:t>
                                </w:r>
                              </w:p>
                            </w:txbxContent>
                          </wps:txbx>
                          <wps:bodyPr rot="0" vert="horz" wrap="square" lIns="12700" tIns="12700" rIns="12700" bIns="12700" anchor="t" anchorCtr="0" upright="1">
                            <a:noAutofit/>
                          </wps:bodyPr>
                        </wps:wsp>
                      </wpg:grpSp>
                      <wpg:grpSp>
                        <wpg:cNvPr id="783" name="Group 95"/>
                        <wpg:cNvGrpSpPr>
                          <a:grpSpLocks/>
                        </wpg:cNvGrpSpPr>
                        <wpg:grpSpPr bwMode="auto">
                          <a:xfrm>
                            <a:off x="39" y="18969"/>
                            <a:ext cx="4801" cy="309"/>
                            <a:chOff x="0" y="0"/>
                            <a:chExt cx="19999" cy="20000"/>
                          </a:xfrm>
                        </wpg:grpSpPr>
                        <wps:wsp>
                          <wps:cNvPr id="784" name="Rectangle 9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02C0DF"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785" name="Rectangle 9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85565" w14:textId="77777777" w:rsidR="005C4EE4" w:rsidRDefault="005C4EE4">
                                <w:pPr>
                                  <w:pStyle w:val="a7"/>
                                  <w:rPr>
                                    <w:sz w:val="18"/>
                                  </w:rPr>
                                </w:pPr>
                                <w:del w:id="553"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786" name="Group 98"/>
                        <wpg:cNvGrpSpPr>
                          <a:grpSpLocks/>
                        </wpg:cNvGrpSpPr>
                        <wpg:grpSpPr bwMode="auto">
                          <a:xfrm>
                            <a:off x="39" y="19314"/>
                            <a:ext cx="4801" cy="310"/>
                            <a:chOff x="0" y="0"/>
                            <a:chExt cx="19999" cy="20000"/>
                          </a:xfrm>
                        </wpg:grpSpPr>
                        <wps:wsp>
                          <wps:cNvPr id="787" name="Rectangle 9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9CACC3" w14:textId="77777777" w:rsidR="005C4EE4" w:rsidRDefault="005C4EE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788" name="Rectangle 10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3A44F9" w14:textId="77777777" w:rsidR="005C4EE4" w:rsidRPr="00FF14C6" w:rsidRDefault="005C4EE4">
                                <w:pPr>
                                  <w:pStyle w:val="a7"/>
                                  <w:rPr>
                                    <w:sz w:val="16"/>
                                    <w:szCs w:val="16"/>
                                    <w:lang w:val="ru-RU"/>
                                    <w:rPrChange w:id="554" w:author="Alex" w:date="2020-06-11T04:08:00Z">
                                      <w:rPr>
                                        <w:sz w:val="18"/>
                                      </w:rPr>
                                    </w:rPrChange>
                                  </w:rPr>
                                </w:pPr>
                                <w:ins w:id="555" w:author="Alex" w:date="2020-06-11T04:08:00Z">
                                  <w:r>
                                    <w:rPr>
                                      <w:sz w:val="16"/>
                                      <w:szCs w:val="16"/>
                                      <w:lang w:val="ru-RU"/>
                                    </w:rPr>
                                    <w:t>Мельникова Т.Ф.</w:t>
                                  </w:r>
                                </w:ins>
                                <w:del w:id="556"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789" name="Group 101"/>
                        <wpg:cNvGrpSpPr>
                          <a:grpSpLocks/>
                        </wpg:cNvGrpSpPr>
                        <wpg:grpSpPr bwMode="auto">
                          <a:xfrm>
                            <a:off x="39" y="19660"/>
                            <a:ext cx="4801" cy="309"/>
                            <a:chOff x="0" y="0"/>
                            <a:chExt cx="19999" cy="20000"/>
                          </a:xfrm>
                        </wpg:grpSpPr>
                        <wps:wsp>
                          <wps:cNvPr id="790" name="Rectangle 10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DD852F"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791" name="Rectangle 10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2F7164" w14:textId="77777777" w:rsidR="005C4EE4" w:rsidRPr="00FF14C6" w:rsidRDefault="005C4EE4">
                                <w:pPr>
                                  <w:pStyle w:val="a7"/>
                                  <w:rPr>
                                    <w:sz w:val="16"/>
                                    <w:szCs w:val="16"/>
                                    <w:rPrChange w:id="557" w:author="Alex" w:date="2020-06-11T04:09:00Z">
                                      <w:rPr>
                                        <w:sz w:val="18"/>
                                      </w:rPr>
                                    </w:rPrChange>
                                  </w:rPr>
                                </w:pPr>
                                <w:ins w:id="558" w:author="Alex" w:date="2020-06-11T04:08:00Z">
                                  <w:r w:rsidRPr="00FF14C6">
                                    <w:rPr>
                                      <w:sz w:val="16"/>
                                      <w:szCs w:val="16"/>
                                      <w:lang w:val="ru-RU"/>
                                      <w:rPrChange w:id="559" w:author="Alex" w:date="2020-06-11T04:09:00Z">
                                        <w:rPr>
                                          <w:sz w:val="18"/>
                                          <w:lang w:val="ru-RU"/>
                                        </w:rPr>
                                      </w:rPrChange>
                                    </w:rPr>
                                    <w:t>Тышкевич Е.В.</w:t>
                                  </w:r>
                                </w:ins>
                                <w:del w:id="560" w:author="Alex" w:date="2020-06-11T04:08:00Z">
                                  <w:r w:rsidRPr="00FF14C6" w:rsidDel="00FF14C6">
                                    <w:rPr>
                                      <w:sz w:val="16"/>
                                      <w:szCs w:val="16"/>
                                      <w:rPrChange w:id="561" w:author="Alex" w:date="2020-06-11T04:09:00Z">
                                        <w:rPr>
                                          <w:sz w:val="18"/>
                                        </w:rPr>
                                      </w:rPrChange>
                                    </w:rPr>
                                    <w:delText>Ф.И.О.</w:delText>
                                  </w:r>
                                </w:del>
                              </w:p>
                            </w:txbxContent>
                          </wps:txbx>
                          <wps:bodyPr rot="0" vert="horz" wrap="square" lIns="12700" tIns="12700" rIns="12700" bIns="12700" anchor="t" anchorCtr="0" upright="1">
                            <a:noAutofit/>
                          </wps:bodyPr>
                        </wps:wsp>
                      </wpg:grpSp>
                      <wps:wsp>
                        <wps:cNvPr id="792" name="Line 104"/>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3" name="Rectangle 105"/>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08E3AE" w14:textId="77777777" w:rsidR="005C4EE4" w:rsidRDefault="005C4EE4" w:rsidP="00FF14C6">
                              <w:pPr>
                                <w:pStyle w:val="a7"/>
                                <w:jc w:val="center"/>
                                <w:rPr>
                                  <w:ins w:id="562" w:author="Alex" w:date="2020-06-11T04:08:00Z"/>
                                  <w:sz w:val="18"/>
                                </w:rPr>
                              </w:pPr>
                            </w:p>
                            <w:p w14:paraId="7B134BC5" w14:textId="77777777" w:rsidR="005C4EE4" w:rsidRDefault="005C4EE4" w:rsidP="00FF14C6">
                              <w:pPr>
                                <w:pStyle w:val="a7"/>
                                <w:jc w:val="center"/>
                                <w:rPr>
                                  <w:ins w:id="563" w:author="Alex" w:date="2020-06-11T04:08:00Z"/>
                                  <w:sz w:val="18"/>
                                </w:rPr>
                              </w:pPr>
                            </w:p>
                            <w:p w14:paraId="2E4EC24C" w14:textId="67ECD009" w:rsidR="005C4EE4" w:rsidRPr="00FF14C6" w:rsidRDefault="005C4EE4">
                              <w:pPr>
                                <w:pStyle w:val="a7"/>
                                <w:jc w:val="center"/>
                                <w:rPr>
                                  <w:sz w:val="18"/>
                                  <w:lang w:val="ru-RU"/>
                                  <w:rPrChange w:id="564" w:author="Alex" w:date="2020-06-11T04:08:00Z">
                                    <w:rPr>
                                      <w:sz w:val="18"/>
                                    </w:rPr>
                                  </w:rPrChange>
                                </w:rPr>
                                <w:pPrChange w:id="565" w:author="Alex" w:date="2020-06-11T04:08:00Z">
                                  <w:pPr>
                                    <w:pStyle w:val="a7"/>
                                  </w:pPr>
                                </w:pPrChange>
                              </w:pPr>
                              <w:del w:id="566" w:author="Alex" w:date="2020-06-11T04:08:00Z">
                                <w:r w:rsidDel="00FF14C6">
                                  <w:rPr>
                                    <w:sz w:val="18"/>
                                  </w:rPr>
                                  <w:delText>Название работ</w:delText>
                                </w:r>
                              </w:del>
                              <w:ins w:id="567" w:author="Alex" w:date="2020-06-11T04:08:00Z">
                                <w:r>
                                  <w:rPr>
                                    <w:sz w:val="18"/>
                                    <w:lang w:val="ru-RU"/>
                                  </w:rPr>
                                  <w:t xml:space="preserve">Схема алгоритма </w:t>
                                </w:r>
                              </w:ins>
                              <w:ins w:id="568" w:author="Alex" w:date="2020-06-11T04:11:00Z">
                                <w:r>
                                  <w:rPr>
                                    <w:sz w:val="18"/>
                                    <w:lang w:val="ru-RU"/>
                                  </w:rPr>
                                  <w:t>формирования заказов</w:t>
                                </w:r>
                              </w:ins>
                              <w:del w:id="569" w:author="Alex" w:date="2020-06-11T04:08:00Z">
                                <w:r w:rsidDel="00FF14C6">
                                  <w:rPr>
                                    <w:sz w:val="18"/>
                                  </w:rPr>
                                  <w:delText>ы</w:delText>
                                </w:r>
                              </w:del>
                            </w:p>
                          </w:txbxContent>
                        </wps:txbx>
                        <wps:bodyPr rot="0" vert="horz" wrap="square" lIns="12700" tIns="12700" rIns="12700" bIns="12700" anchor="t" anchorCtr="0" upright="1">
                          <a:noAutofit/>
                        </wps:bodyPr>
                      </wps:wsp>
                      <wps:wsp>
                        <wps:cNvPr id="794" name="Line 106"/>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5" name="Line 107"/>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6" name="Line 108"/>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7" name="Rectangle 109"/>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DF95E6" w14:textId="77777777" w:rsidR="005C4EE4" w:rsidRDefault="005C4EE4">
                              <w:pPr>
                                <w:pStyle w:val="a7"/>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798" name="Rectangle 110"/>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CB13C2" w14:textId="77777777" w:rsidR="005C4EE4" w:rsidRDefault="005C4EE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799" name="Rectangle 111"/>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D1034" w14:textId="31429B9F"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wps:txbx>
                        <wps:bodyPr rot="0" vert="horz" wrap="square" lIns="12700" tIns="12700" rIns="12700" bIns="12700" anchor="t" anchorCtr="0" upright="1">
                          <a:noAutofit/>
                        </wps:bodyPr>
                      </wps:wsp>
                      <wps:wsp>
                        <wps:cNvPr id="800" name="Line 112"/>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1" name="Line 113"/>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2" name="Rectangle 114"/>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3D76D6" w14:textId="77777777" w:rsidR="005C4EE4" w:rsidRDefault="005C4EE4">
                              <w:pPr>
                                <w:pStyle w:val="a7"/>
                                <w:jc w:val="center"/>
                                <w:rPr>
                                  <w:rFonts w:ascii="Journal" w:hAnsi="Journal"/>
                                  <w:sz w:val="24"/>
                                </w:rPr>
                              </w:pPr>
                              <w:del w:id="570" w:author="Alex" w:date="2020-06-11T04:08:00Z">
                                <w:r w:rsidDel="00FF14C6">
                                  <w:rPr>
                                    <w:sz w:val="24"/>
                                  </w:rPr>
                                  <w:delText>Организация</w:delText>
                                </w:r>
                              </w:del>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C895E" id="Группа 752" o:spid="_x0000_s1146" style="position:absolute;margin-left:56.7pt;margin-top:19.85pt;width:518.8pt;height:802.3pt;z-index:2516766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" o:allowincell="f">
                <v:rect id="Rectangle 66" o:spid="_x0000_s11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" filled="f" strokeweight="2pt"/>
                <v:line id="Line 67" o:spid="_x0000_s11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Line 68" o:spid="_x0000_s11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" strokeweight="2pt"/>
                <v:line id="Line 69" o:spid="_x0000_s11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Line 70" o:spid="_x0000_s11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" strokeweight="2pt"/>
                <v:line id="Line 71" o:spid="_x0000_s11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line id="Line 72" o:spid="_x0000_s11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" strokeweight="2pt"/>
                <v:line id="Line 73" o:spid="_x0000_s11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" strokeweight="2pt"/>
                <v:line id="Line 74" o:spid="_x0000_s11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" strokeweight="1pt"/>
                <v:line id="Line 75" o:spid="_x0000_s11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" strokeweight="1pt"/>
                <v:rect id="Rectangle 76" o:spid="_x0000_s11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" filled="f" stroked="f" strokeweight=".25pt">
                  <v:textbox inset="1pt,1pt,1pt,1pt">
                    <w:txbxContent>
                      <w:p w14:paraId="1D18DBD1" w14:textId="77777777" w:rsidR="005C4EE4" w:rsidRDefault="005C4EE4">
                        <w:pPr>
                          <w:pStyle w:val="a7"/>
                          <w:jc w:val="center"/>
                          <w:rPr>
                            <w:sz w:val="18"/>
                          </w:rPr>
                        </w:pPr>
                        <w:proofErr w:type="spellStart"/>
                        <w:r>
                          <w:rPr>
                            <w:sz w:val="18"/>
                          </w:rPr>
                          <w:t>Изм</w:t>
                        </w:r>
                        <w:proofErr w:type="spellEnd"/>
                        <w:r>
                          <w:rPr>
                            <w:sz w:val="18"/>
                          </w:rPr>
                          <w:t>.</w:t>
                        </w:r>
                      </w:p>
                    </w:txbxContent>
                  </v:textbox>
                </v:rect>
                <v:rect id="Rectangle 77" o:spid="_x0000_s11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" filled="f" stroked="f" strokeweight=".25pt">
                  <v:textbox inset="1pt,1pt,1pt,1pt">
                    <w:txbxContent>
                      <w:p w14:paraId="5DB59C7E" w14:textId="77777777" w:rsidR="005C4EE4" w:rsidRDefault="005C4EE4">
                        <w:pPr>
                          <w:pStyle w:val="a7"/>
                          <w:jc w:val="center"/>
                          <w:rPr>
                            <w:sz w:val="18"/>
                          </w:rPr>
                        </w:pPr>
                        <w:r>
                          <w:rPr>
                            <w:sz w:val="18"/>
                          </w:rPr>
                          <w:t>Лист</w:t>
                        </w:r>
                      </w:p>
                    </w:txbxContent>
                  </v:textbox>
                </v:rect>
                <v:rect id="Rectangle 78" o:spid="_x0000_s11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" filled="f" stroked="f" strokeweight=".25pt">
                  <v:textbox inset="1pt,1pt,1pt,1pt">
                    <w:txbxContent>
                      <w:p w14:paraId="1B417720"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79" o:spid="_x0000_s11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14:paraId="3983C8F0" w14:textId="77777777" w:rsidR="005C4EE4" w:rsidRDefault="005C4EE4">
                        <w:pPr>
                          <w:pStyle w:val="a7"/>
                          <w:jc w:val="center"/>
                          <w:rPr>
                            <w:sz w:val="18"/>
                          </w:rPr>
                        </w:pPr>
                        <w:proofErr w:type="spellStart"/>
                        <w:r>
                          <w:rPr>
                            <w:sz w:val="18"/>
                          </w:rPr>
                          <w:t>Подпись</w:t>
                        </w:r>
                        <w:proofErr w:type="spellEnd"/>
                      </w:p>
                    </w:txbxContent>
                  </v:textbox>
                </v:rect>
                <v:rect id="Rectangle 80" o:spid="_x0000_s11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" filled="f" stroked="f" strokeweight=".25pt">
                  <v:textbox inset="1pt,1pt,1pt,1pt">
                    <w:txbxContent>
                      <w:p w14:paraId="0FC06F84" w14:textId="77777777" w:rsidR="005C4EE4" w:rsidRDefault="005C4EE4">
                        <w:pPr>
                          <w:pStyle w:val="a7"/>
                          <w:jc w:val="center"/>
                          <w:rPr>
                            <w:sz w:val="18"/>
                          </w:rPr>
                        </w:pPr>
                        <w:r>
                          <w:rPr>
                            <w:sz w:val="18"/>
                          </w:rPr>
                          <w:t>Дата</w:t>
                        </w:r>
                      </w:p>
                    </w:txbxContent>
                  </v:textbox>
                </v:rect>
                <v:rect id="Rectangle 81" o:spid="_x0000_s11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" filled="f" stroked="f" strokeweight=".25pt">
                  <v:textbox inset="1pt,1pt,1pt,1pt">
                    <w:txbxContent>
                      <w:p w14:paraId="6482C3A3" w14:textId="77777777" w:rsidR="005C4EE4" w:rsidRDefault="005C4EE4">
                        <w:pPr>
                          <w:pStyle w:val="a7"/>
                          <w:jc w:val="center"/>
                          <w:rPr>
                            <w:sz w:val="18"/>
                          </w:rPr>
                        </w:pPr>
                        <w:r>
                          <w:rPr>
                            <w:sz w:val="18"/>
                          </w:rPr>
                          <w:t>Лист</w:t>
                        </w:r>
                      </w:p>
                    </w:txbxContent>
                  </v:textbox>
                </v:rect>
                <v:rect id="Rectangle 82" o:spid="_x0000_s11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07983642"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v:textbox>
                </v:rect>
                <v:rect id="Rectangle 83" o:spid="_x0000_s11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" filled="f" stroked="f" strokeweight=".25pt">
                  <v:textbox inset="1pt,1pt,1pt,1pt">
                    <w:txbxContent>
                      <w:p w14:paraId="756646FC" w14:textId="77777777" w:rsidR="005C4EE4" w:rsidRDefault="005C4EE4">
                        <w:pPr>
                          <w:pStyle w:val="a7"/>
                          <w:jc w:val="center"/>
                          <w:rPr>
                            <w:rFonts w:ascii="Journal" w:hAnsi="Journal"/>
                            <w:lang w:val="ru-RU"/>
                          </w:rPr>
                        </w:pPr>
                        <w:ins w:id="571" w:author="Alex" w:date="2020-06-11T04:09:00Z">
                          <w:r w:rsidRPr="00FF14C6">
                            <w:t>НАТК.100700.400 ПЗ</w:t>
                          </w:r>
                        </w:ins>
                        <w:del w:id="572" w:author="Alex" w:date="2020-06-11T04:09:00Z">
                          <w:r w:rsidDel="00FF14C6">
                            <w:delText>НАЗВАНИЕ ДОКУМЕНТА</w:delText>
                          </w:r>
                        </w:del>
                      </w:p>
                    </w:txbxContent>
                  </v:textbox>
                </v:rect>
                <v:line id="Line 84" o:spid="_x0000_s11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" strokeweight="2pt"/>
                <v:line id="Line 85" o:spid="_x0000_s11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86" o:spid="_x0000_s11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HhxQAAANwAAAAPAAAAZHJzL2Rvd25yZXYueG1sRI/RagIx&#10;FETfC/5DuELfatZSal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BxthHhxQAAANwAAAAP&#10;AAAAAAAAAAAAAAAAAAcCAABkcnMvZG93bnJldi54bWxQSwUGAAAAAAMAAwC3AAAA+QIAAAAA&#10;" strokeweight="1pt"/>
                <v:line id="Line 87" o:spid="_x0000_s11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6xQAAANwAAAAPAAAAZHJzL2Rvd25yZXYueG1sRI/RagIx&#10;FETfC/5DuELfatZCa1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Ae+rR6xQAAANwAAAAP&#10;AAAAAAAAAAAAAAAAAAcCAABkcnMvZG93bnJldi54bWxQSwUGAAAAAAMAAwC3AAAA+QIAAAAA&#10;" strokeweight="1pt"/>
                <v:line id="Line 88" o:spid="_x0000_s11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group id="Group 89" o:spid="_x0000_s11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rect id="Rectangle 90" o:spid="_x0000_s11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" filled="f" stroked="f" strokeweight=".25pt">
                    <v:textbox inset="1pt,1pt,1pt,1pt">
                      <w:txbxContent>
                        <w:p w14:paraId="6FBE168C"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v:textbox>
                  </v:rect>
                  <v:rect id="Rectangle 91" o:spid="_x0000_s11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7D4C3662" w14:textId="77777777" w:rsidR="005C4EE4" w:rsidRPr="00FF14C6" w:rsidRDefault="005C4EE4">
                          <w:pPr>
                            <w:pStyle w:val="a7"/>
                            <w:rPr>
                              <w:sz w:val="16"/>
                              <w:szCs w:val="16"/>
                              <w:lang w:val="ru-RU"/>
                              <w:rPrChange w:id="573" w:author="Alex" w:date="2020-06-11T04:07:00Z">
                                <w:rPr>
                                  <w:sz w:val="18"/>
                                </w:rPr>
                              </w:rPrChange>
                            </w:rPr>
                          </w:pPr>
                          <w:del w:id="574" w:author="Alex" w:date="2020-06-11T04:07:00Z">
                            <w:r w:rsidRPr="00FF14C6" w:rsidDel="00FF14C6">
                              <w:rPr>
                                <w:sz w:val="16"/>
                                <w:szCs w:val="16"/>
                                <w:rPrChange w:id="575" w:author="Alex" w:date="2020-06-11T04:07:00Z">
                                  <w:rPr>
                                    <w:sz w:val="18"/>
                                  </w:rPr>
                                </w:rPrChange>
                              </w:rPr>
                              <w:delText>Ф</w:delText>
                            </w:r>
                            <w:r w:rsidRPr="00FF14C6" w:rsidDel="00FF14C6">
                              <w:rPr>
                                <w:sz w:val="16"/>
                                <w:szCs w:val="16"/>
                                <w:lang w:val="ru-RU"/>
                                <w:rPrChange w:id="576" w:author="Alex" w:date="2020-06-11T04:07:00Z">
                                  <w:rPr>
                                    <w:sz w:val="18"/>
                                    <w:lang w:val="ru-RU"/>
                                  </w:rPr>
                                </w:rPrChange>
                              </w:rPr>
                              <w:delText>.</w:delText>
                            </w:r>
                            <w:r w:rsidRPr="00FF14C6" w:rsidDel="00FF14C6">
                              <w:rPr>
                                <w:sz w:val="16"/>
                                <w:szCs w:val="16"/>
                                <w:rPrChange w:id="577" w:author="Alex" w:date="2020-06-11T04:07:00Z">
                                  <w:rPr>
                                    <w:sz w:val="18"/>
                                  </w:rPr>
                                </w:rPrChange>
                              </w:rPr>
                              <w:delText>И.О.</w:delText>
                            </w:r>
                          </w:del>
                          <w:ins w:id="578" w:author="Alex" w:date="2020-06-11T04:07:00Z">
                            <w:r>
                              <w:rPr>
                                <w:sz w:val="16"/>
                                <w:szCs w:val="16"/>
                                <w:lang w:val="ru-RU"/>
                              </w:rPr>
                              <w:t>Малых А.В.</w:t>
                            </w:r>
                          </w:ins>
                        </w:p>
                      </w:txbxContent>
                    </v:textbox>
                  </v:rect>
                </v:group>
                <v:group id="Group 92" o:spid="_x0000_s11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rect id="Rectangle 93" o:spid="_x0000_s11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00D4338C"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v:textbox>
                  </v:rect>
                  <v:rect id="Rectangle 94" o:spid="_x0000_s11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5355F6F3" w14:textId="77777777" w:rsidR="005C4EE4" w:rsidRDefault="005C4EE4">
                          <w:pPr>
                            <w:pStyle w:val="a7"/>
                            <w:rPr>
                              <w:sz w:val="18"/>
                            </w:rPr>
                          </w:pPr>
                          <w:proofErr w:type="spellStart"/>
                          <w:ins w:id="579" w:author="Alex" w:date="2020-06-11T04:07:00Z">
                            <w:r>
                              <w:rPr>
                                <w:sz w:val="16"/>
                                <w:szCs w:val="16"/>
                                <w:lang w:val="ru-RU"/>
                              </w:rPr>
                              <w:t>Чекушкина</w:t>
                            </w:r>
                            <w:proofErr w:type="spellEnd"/>
                            <w:r>
                              <w:rPr>
                                <w:sz w:val="16"/>
                                <w:szCs w:val="16"/>
                                <w:lang w:val="ru-RU"/>
                              </w:rPr>
                              <w:t xml:space="preserve"> О.О</w:t>
                            </w:r>
                          </w:ins>
                          <w:del w:id="580" w:author="Alex" w:date="2020-06-11T04:07:00Z">
                            <w:r w:rsidDel="00FF14C6">
                              <w:rPr>
                                <w:sz w:val="18"/>
                              </w:rPr>
                              <w:delText>Ф.И.О</w:delText>
                            </w:r>
                          </w:del>
                          <w:r>
                            <w:rPr>
                              <w:sz w:val="18"/>
                            </w:rPr>
                            <w:t>.</w:t>
                          </w:r>
                        </w:p>
                      </w:txbxContent>
                    </v:textbox>
                  </v:rect>
                </v:group>
                <v:group id="Group 95" o:spid="_x0000_s11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rect id="Rectangle 96" o:spid="_x0000_s11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3C02C0DF"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v:textbox>
                  </v:rect>
                  <v:rect id="Rectangle 97" o:spid="_x0000_s11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3E985565" w14:textId="77777777" w:rsidR="005C4EE4" w:rsidRDefault="005C4EE4">
                          <w:pPr>
                            <w:pStyle w:val="a7"/>
                            <w:rPr>
                              <w:sz w:val="18"/>
                            </w:rPr>
                          </w:pPr>
                          <w:del w:id="581" w:author="Alex" w:date="2020-06-11T04:07:00Z">
                            <w:r w:rsidDel="00FF14C6">
                              <w:rPr>
                                <w:sz w:val="18"/>
                              </w:rPr>
                              <w:delText>Ф.И.О.</w:delText>
                            </w:r>
                          </w:del>
                        </w:p>
                      </w:txbxContent>
                    </v:textbox>
                  </v:rect>
                </v:group>
                <v:group id="Group 98" o:spid="_x0000_s11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rect id="Rectangle 99" o:spid="_x0000_s11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219CACC3" w14:textId="77777777" w:rsidR="005C4EE4" w:rsidRDefault="005C4EE4">
                          <w:pPr>
                            <w:pStyle w:val="a7"/>
                            <w:rPr>
                              <w:sz w:val="18"/>
                            </w:rPr>
                          </w:pPr>
                          <w:r>
                            <w:rPr>
                              <w:sz w:val="18"/>
                            </w:rPr>
                            <w:t xml:space="preserve"> Н. Контр.</w:t>
                          </w:r>
                        </w:p>
                      </w:txbxContent>
                    </v:textbox>
                  </v:rect>
                  <v:rect id="Rectangle 100" o:spid="_x0000_s11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A3A44F9" w14:textId="77777777" w:rsidR="005C4EE4" w:rsidRPr="00FF14C6" w:rsidRDefault="005C4EE4">
                          <w:pPr>
                            <w:pStyle w:val="a7"/>
                            <w:rPr>
                              <w:sz w:val="16"/>
                              <w:szCs w:val="16"/>
                              <w:lang w:val="ru-RU"/>
                              <w:rPrChange w:id="582" w:author="Alex" w:date="2020-06-11T04:08:00Z">
                                <w:rPr>
                                  <w:sz w:val="18"/>
                                </w:rPr>
                              </w:rPrChange>
                            </w:rPr>
                          </w:pPr>
                          <w:ins w:id="583" w:author="Alex" w:date="2020-06-11T04:08:00Z">
                            <w:r>
                              <w:rPr>
                                <w:sz w:val="16"/>
                                <w:szCs w:val="16"/>
                                <w:lang w:val="ru-RU"/>
                              </w:rPr>
                              <w:t>Мельникова Т.Ф.</w:t>
                            </w:r>
                          </w:ins>
                          <w:del w:id="584" w:author="Alex" w:date="2020-06-11T04:07:00Z">
                            <w:r w:rsidDel="00FF14C6">
                              <w:rPr>
                                <w:sz w:val="18"/>
                              </w:rPr>
                              <w:delText>Ф.И.О.</w:delText>
                            </w:r>
                          </w:del>
                        </w:p>
                      </w:txbxContent>
                    </v:textbox>
                  </v:rect>
                </v:group>
                <v:group id="Group 101" o:spid="_x0000_s11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rect id="Rectangle 102" o:spid="_x0000_s11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42DD852F"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v:textbox>
                  </v:rect>
                  <v:rect id="Rectangle 103" o:spid="_x0000_s11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2A2F7164" w14:textId="77777777" w:rsidR="005C4EE4" w:rsidRPr="00FF14C6" w:rsidRDefault="005C4EE4">
                          <w:pPr>
                            <w:pStyle w:val="a7"/>
                            <w:rPr>
                              <w:sz w:val="16"/>
                              <w:szCs w:val="16"/>
                              <w:rPrChange w:id="585" w:author="Alex" w:date="2020-06-11T04:09:00Z">
                                <w:rPr>
                                  <w:sz w:val="18"/>
                                </w:rPr>
                              </w:rPrChange>
                            </w:rPr>
                          </w:pPr>
                          <w:ins w:id="586" w:author="Alex" w:date="2020-06-11T04:08:00Z">
                            <w:r w:rsidRPr="00FF14C6">
                              <w:rPr>
                                <w:sz w:val="16"/>
                                <w:szCs w:val="16"/>
                                <w:lang w:val="ru-RU"/>
                                <w:rPrChange w:id="587" w:author="Alex" w:date="2020-06-11T04:09:00Z">
                                  <w:rPr>
                                    <w:sz w:val="18"/>
                                    <w:lang w:val="ru-RU"/>
                                  </w:rPr>
                                </w:rPrChange>
                              </w:rPr>
                              <w:t>Тышкевич Е.В.</w:t>
                            </w:r>
                          </w:ins>
                          <w:del w:id="588" w:author="Alex" w:date="2020-06-11T04:08:00Z">
                            <w:r w:rsidRPr="00FF14C6" w:rsidDel="00FF14C6">
                              <w:rPr>
                                <w:sz w:val="16"/>
                                <w:szCs w:val="16"/>
                                <w:rPrChange w:id="589" w:author="Alex" w:date="2020-06-11T04:09:00Z">
                                  <w:rPr>
                                    <w:sz w:val="18"/>
                                  </w:rPr>
                                </w:rPrChange>
                              </w:rPr>
                              <w:delText>Ф.И.О.</w:delText>
                            </w:r>
                          </w:del>
                        </w:p>
                      </w:txbxContent>
                    </v:textbox>
                  </v:rect>
                </v:group>
                <v:line id="Line 104" o:spid="_x0000_s11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" strokeweight="2pt"/>
                <v:rect id="Rectangle 105" o:spid="_x0000_s11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0708E3AE" w14:textId="77777777" w:rsidR="005C4EE4" w:rsidRDefault="005C4EE4" w:rsidP="00FF14C6">
                        <w:pPr>
                          <w:pStyle w:val="a7"/>
                          <w:jc w:val="center"/>
                          <w:rPr>
                            <w:ins w:id="590" w:author="Alex" w:date="2020-06-11T04:08:00Z"/>
                            <w:sz w:val="18"/>
                          </w:rPr>
                        </w:pPr>
                      </w:p>
                      <w:p w14:paraId="7B134BC5" w14:textId="77777777" w:rsidR="005C4EE4" w:rsidRDefault="005C4EE4" w:rsidP="00FF14C6">
                        <w:pPr>
                          <w:pStyle w:val="a7"/>
                          <w:jc w:val="center"/>
                          <w:rPr>
                            <w:ins w:id="591" w:author="Alex" w:date="2020-06-11T04:08:00Z"/>
                            <w:sz w:val="18"/>
                          </w:rPr>
                        </w:pPr>
                      </w:p>
                      <w:p w14:paraId="2E4EC24C" w14:textId="67ECD009" w:rsidR="005C4EE4" w:rsidRPr="00FF14C6" w:rsidRDefault="005C4EE4">
                        <w:pPr>
                          <w:pStyle w:val="a7"/>
                          <w:jc w:val="center"/>
                          <w:rPr>
                            <w:sz w:val="18"/>
                            <w:lang w:val="ru-RU"/>
                            <w:rPrChange w:id="592" w:author="Alex" w:date="2020-06-11T04:08:00Z">
                              <w:rPr>
                                <w:sz w:val="18"/>
                              </w:rPr>
                            </w:rPrChange>
                          </w:rPr>
                          <w:pPrChange w:id="593" w:author="Alex" w:date="2020-06-11T04:08:00Z">
                            <w:pPr>
                              <w:pStyle w:val="a7"/>
                            </w:pPr>
                          </w:pPrChange>
                        </w:pPr>
                        <w:del w:id="594" w:author="Alex" w:date="2020-06-11T04:08:00Z">
                          <w:r w:rsidDel="00FF14C6">
                            <w:rPr>
                              <w:sz w:val="18"/>
                            </w:rPr>
                            <w:delText>Название работ</w:delText>
                          </w:r>
                        </w:del>
                        <w:ins w:id="595" w:author="Alex" w:date="2020-06-11T04:08:00Z">
                          <w:r>
                            <w:rPr>
                              <w:sz w:val="18"/>
                              <w:lang w:val="ru-RU"/>
                            </w:rPr>
                            <w:t xml:space="preserve">Схема алгоритма </w:t>
                          </w:r>
                        </w:ins>
                        <w:ins w:id="596" w:author="Alex" w:date="2020-06-11T04:11:00Z">
                          <w:r>
                            <w:rPr>
                              <w:sz w:val="18"/>
                              <w:lang w:val="ru-RU"/>
                            </w:rPr>
                            <w:t>формирования заказов</w:t>
                          </w:r>
                        </w:ins>
                        <w:del w:id="597" w:author="Alex" w:date="2020-06-11T04:08:00Z">
                          <w:r w:rsidDel="00FF14C6">
                            <w:rPr>
                              <w:sz w:val="18"/>
                            </w:rPr>
                            <w:delText>ы</w:delText>
                          </w:r>
                        </w:del>
                      </w:p>
                    </w:txbxContent>
                  </v:textbox>
                </v:rect>
                <v:line id="Line 106" o:spid="_x0000_s11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" strokeweight="2pt"/>
                <v:line id="Line 107" o:spid="_x0000_s11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" strokeweight="2pt"/>
                <v:line id="Line 108" o:spid="_x0000_s11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rect id="Rectangle 109" o:spid="_x0000_s11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" filled="f" stroked="f" strokeweight=".25pt">
                  <v:textbox inset="1pt,1pt,1pt,1pt">
                    <w:txbxContent>
                      <w:p w14:paraId="49DF95E6" w14:textId="77777777" w:rsidR="005C4EE4" w:rsidRDefault="005C4EE4">
                        <w:pPr>
                          <w:pStyle w:val="a7"/>
                          <w:jc w:val="center"/>
                          <w:rPr>
                            <w:sz w:val="18"/>
                          </w:rPr>
                        </w:pPr>
                        <w:proofErr w:type="spellStart"/>
                        <w:r>
                          <w:rPr>
                            <w:sz w:val="18"/>
                          </w:rPr>
                          <w:t>Лит</w:t>
                        </w:r>
                        <w:proofErr w:type="spellEnd"/>
                        <w:r>
                          <w:rPr>
                            <w:sz w:val="18"/>
                          </w:rPr>
                          <w:t>.</w:t>
                        </w:r>
                      </w:p>
                    </w:txbxContent>
                  </v:textbox>
                </v:rect>
                <v:rect id="Rectangle 110" o:spid="_x0000_s11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14:paraId="3ECB13C2" w14:textId="77777777" w:rsidR="005C4EE4" w:rsidRDefault="005C4EE4">
                        <w:pPr>
                          <w:pStyle w:val="a7"/>
                          <w:jc w:val="center"/>
                          <w:rPr>
                            <w:sz w:val="18"/>
                          </w:rPr>
                        </w:pPr>
                        <w:r>
                          <w:rPr>
                            <w:sz w:val="18"/>
                          </w:rPr>
                          <w:t>Листов</w:t>
                        </w:r>
                      </w:p>
                    </w:txbxContent>
                  </v:textbox>
                </v:rect>
                <v:rect id="Rectangle 111" o:spid="_x0000_s11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" filled="f" stroked="f" strokeweight=".25pt">
                  <v:textbox inset="1pt,1pt,1pt,1pt">
                    <w:txbxContent>
                      <w:p w14:paraId="1ADD1034" w14:textId="31429B9F"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v:textbox>
                </v:rect>
                <v:line id="Line 112" o:spid="_x0000_s11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line id="Line 113" o:spid="_x0000_s11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" strokeweight="1pt"/>
                <v:rect id="Rectangle 114" o:spid="_x0000_s11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393D76D6" w14:textId="77777777" w:rsidR="005C4EE4" w:rsidRDefault="005C4EE4">
                        <w:pPr>
                          <w:pStyle w:val="a7"/>
                          <w:jc w:val="center"/>
                          <w:rPr>
                            <w:rFonts w:ascii="Journal" w:hAnsi="Journal"/>
                            <w:sz w:val="24"/>
                          </w:rPr>
                        </w:pPr>
                        <w:del w:id="598" w:author="Alex" w:date="2020-06-11T04:08:00Z">
                          <w:r w:rsidDel="00FF14C6">
                            <w:rPr>
                              <w:sz w:val="24"/>
                            </w:rPr>
                            <w:delText>Организация</w:delText>
                          </w:r>
                        </w:del>
                      </w:p>
                    </w:txbxContent>
                  </v:textbox>
                </v:rect>
                <w10:wrap anchorx="page" anchory="page"/>
                <w10:anchorlock/>
              </v:group>
            </w:pict>
          </mc:Fallback>
        </mc:AlternateContent>
      </w:r>
    </w:ins>
    <w:del w:id="599" w:author="Alex" w:date="2020-06-11T03:57:00Z">
      <w:r w:rsidDel="00C13C2C">
        <w:rPr>
          <w:noProof/>
          <w:sz w:val="20"/>
          <w:lang w:eastAsia="ru-RU"/>
        </w:rPr>
        <mc:AlternateContent>
          <mc:Choice Requires="wps">
            <w:drawing>
              <wp:anchor distT="0" distB="0" distL="114300" distR="114300" simplePos="0" relativeHeight="251675648" behindDoc="0" locked="1" layoutInCell="0" allowOverlap="1" wp14:anchorId="68C8AEC4" wp14:editId="75E58F42">
                <wp:simplePos x="0" y="0"/>
                <wp:positionH relativeFrom="page">
                  <wp:posOffset>720090</wp:posOffset>
                </wp:positionH>
                <wp:positionV relativeFrom="page">
                  <wp:posOffset>252095</wp:posOffset>
                </wp:positionV>
                <wp:extent cx="6588760" cy="10189210"/>
                <wp:effectExtent l="15240" t="13970" r="15875" b="17145"/>
                <wp:wrapNone/>
                <wp:docPr id="803" name="Прямоугольник 8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FEDD6" id="Прямоугольник 803" o:spid="_x0000_s1026" style="position:absolute;margin-left:56.7pt;margin-top:19.85pt;width:518.8pt;height:802.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Dq&#10;OjAk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r w:rsidDel="00C13C2C">
        <w:rPr>
          <w:rFonts w:ascii="Times New Roman" w:hAnsi="Times New Roman" w:cs="Times New Roman"/>
          <w:sz w:val="28"/>
          <w:szCs w:val="28"/>
          <w:lang w:val="en-US"/>
        </w:rPr>
        <w:delText>2020</w:delText>
      </w:r>
    </w:del>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30F97" w14:textId="77777777" w:rsidR="005C4EE4" w:rsidRPr="009533D2" w:rsidRDefault="005C4EE4">
    <w:pPr>
      <w:pStyle w:val="a5"/>
      <w:spacing w:after="240"/>
      <w:rPr>
        <w:rFonts w:ascii="Times New Roman" w:hAnsi="Times New Roman" w:cs="Times New Roman"/>
        <w:sz w:val="28"/>
        <w:szCs w:val="28"/>
        <w:lang w:val="en-US"/>
      </w:rPr>
      <w:pPrChange w:id="625" w:author="Alex" w:date="2020-06-11T03:57:00Z">
        <w:pPr>
          <w:pStyle w:val="a5"/>
          <w:spacing w:after="240"/>
          <w:jc w:val="center"/>
        </w:pPr>
      </w:pPrChange>
    </w:pPr>
    <w:ins w:id="626" w:author="Alex" w:date="2020-06-11T04:07:00Z">
      <w:r w:rsidRPr="00C13C2C">
        <w:rPr>
          <w:rFonts w:ascii="Times New Roman" w:hAnsi="Times New Roman" w:cs="Times New Roman"/>
          <w:noProof/>
          <w:sz w:val="20"/>
          <w:szCs w:val="28"/>
          <w:lang w:val="en-US"/>
        </w:rPr>
        <mc:AlternateContent>
          <mc:Choice Requires="wpg">
            <w:drawing>
              <wp:anchor distT="0" distB="0" distL="114300" distR="114300" simplePos="0" relativeHeight="251679744" behindDoc="0" locked="1" layoutInCell="0" allowOverlap="1" wp14:anchorId="4D89F530" wp14:editId="40900A67">
                <wp:simplePos x="0" y="0"/>
                <wp:positionH relativeFrom="page">
                  <wp:posOffset>720090</wp:posOffset>
                </wp:positionH>
                <wp:positionV relativeFrom="page">
                  <wp:posOffset>252095</wp:posOffset>
                </wp:positionV>
                <wp:extent cx="6588760" cy="10189210"/>
                <wp:effectExtent l="15240" t="13970" r="15875" b="17145"/>
                <wp:wrapNone/>
                <wp:docPr id="34"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6" name="Rectangle 66"/>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 name="Line 67"/>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Line 68"/>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69"/>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70"/>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Line 71"/>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72"/>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73"/>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74"/>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75"/>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Rectangle 76"/>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A8C758" w14:textId="77777777" w:rsidR="005C4EE4" w:rsidRDefault="005C4EE4">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7" name="Rectangle 77"/>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F1DC41"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48" name="Rectangle 78"/>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5C92D5"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9" name="Rectangle 79"/>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0A004B" w14:textId="77777777" w:rsidR="005C4EE4" w:rsidRDefault="005C4EE4">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50" name="Rectangle 80"/>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F1A333" w14:textId="77777777" w:rsidR="005C4EE4" w:rsidRDefault="005C4EE4">
                              <w:pPr>
                                <w:pStyle w:val="a7"/>
                                <w:jc w:val="center"/>
                                <w:rPr>
                                  <w:sz w:val="18"/>
                                </w:rPr>
                              </w:pPr>
                              <w:r>
                                <w:rPr>
                                  <w:sz w:val="18"/>
                                </w:rPr>
                                <w:t>Дата</w:t>
                              </w:r>
                            </w:p>
                          </w:txbxContent>
                        </wps:txbx>
                        <wps:bodyPr rot="0" vert="horz" wrap="square" lIns="12700" tIns="12700" rIns="12700" bIns="12700" anchor="t" anchorCtr="0" upright="1">
                          <a:noAutofit/>
                        </wps:bodyPr>
                      </wps:wsp>
                      <wps:wsp>
                        <wps:cNvPr id="51" name="Rectangle 81"/>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76E0B0" w14:textId="77777777" w:rsidR="005C4EE4" w:rsidRDefault="005C4EE4">
                              <w:pPr>
                                <w:pStyle w:val="a7"/>
                                <w:jc w:val="center"/>
                                <w:rPr>
                                  <w:sz w:val="18"/>
                                </w:rPr>
                              </w:pPr>
                              <w:r>
                                <w:rPr>
                                  <w:sz w:val="18"/>
                                </w:rPr>
                                <w:t>Лист</w:t>
                              </w:r>
                            </w:p>
                          </w:txbxContent>
                        </wps:txbx>
                        <wps:bodyPr rot="0" vert="horz" wrap="square" lIns="12700" tIns="12700" rIns="12700" bIns="12700" anchor="t" anchorCtr="0" upright="1">
                          <a:noAutofit/>
                        </wps:bodyPr>
                      </wps:wsp>
                      <wps:wsp>
                        <wps:cNvPr id="52" name="Rectangle 82"/>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DADEEA"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wps:txbx>
                        <wps:bodyPr rot="0" vert="horz" wrap="square" lIns="12700" tIns="12700" rIns="12700" bIns="12700" anchor="t" anchorCtr="0" upright="1">
                          <a:noAutofit/>
                        </wps:bodyPr>
                      </wps:wsp>
                      <wps:wsp>
                        <wps:cNvPr id="53" name="Rectangle 83"/>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C46756" w14:textId="77777777" w:rsidR="005C4EE4" w:rsidRDefault="005C4EE4">
                              <w:pPr>
                                <w:pStyle w:val="a7"/>
                                <w:jc w:val="center"/>
                                <w:rPr>
                                  <w:rFonts w:ascii="Journal" w:hAnsi="Journal"/>
                                  <w:lang w:val="ru-RU"/>
                                </w:rPr>
                              </w:pPr>
                              <w:ins w:id="627" w:author="Alex" w:date="2020-06-11T04:09:00Z">
                                <w:r w:rsidRPr="00FF14C6">
                                  <w:t>НАТК.100700.400 ПЗ</w:t>
                                </w:r>
                              </w:ins>
                              <w:del w:id="628" w:author="Alex" w:date="2020-06-11T04:09:00Z">
                                <w:r w:rsidDel="00FF14C6">
                                  <w:delText>НАЗВАНИЕ ДОКУМЕНТА</w:delText>
                                </w:r>
                              </w:del>
                            </w:p>
                          </w:txbxContent>
                        </wps:txbx>
                        <wps:bodyPr rot="0" vert="horz" wrap="square" lIns="12700" tIns="12700" rIns="12700" bIns="12700" anchor="t" anchorCtr="0" upright="1">
                          <a:noAutofit/>
                        </wps:bodyPr>
                      </wps:wsp>
                      <wps:wsp>
                        <wps:cNvPr id="54" name="Line 84"/>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Line 85"/>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Line 86"/>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87"/>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88"/>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9" name="Group 89"/>
                        <wpg:cNvGrpSpPr>
                          <a:grpSpLocks/>
                        </wpg:cNvGrpSpPr>
                        <wpg:grpSpPr bwMode="auto">
                          <a:xfrm>
                            <a:off x="39" y="18267"/>
                            <a:ext cx="4801" cy="310"/>
                            <a:chOff x="0" y="0"/>
                            <a:chExt cx="19999" cy="20000"/>
                          </a:xfrm>
                        </wpg:grpSpPr>
                        <wps:wsp>
                          <wps:cNvPr id="60" name="Rectangle 9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4A18B4"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61" name="Rectangle 9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B2665B" w14:textId="77777777" w:rsidR="005C4EE4" w:rsidRPr="00FF14C6" w:rsidRDefault="005C4EE4">
                                <w:pPr>
                                  <w:pStyle w:val="a7"/>
                                  <w:rPr>
                                    <w:sz w:val="16"/>
                                    <w:szCs w:val="16"/>
                                    <w:lang w:val="ru-RU"/>
                                    <w:rPrChange w:id="629" w:author="Alex" w:date="2020-06-11T04:07:00Z">
                                      <w:rPr>
                                        <w:sz w:val="18"/>
                                      </w:rPr>
                                    </w:rPrChange>
                                  </w:rPr>
                                </w:pPr>
                                <w:del w:id="630" w:author="Alex" w:date="2020-06-11T04:07:00Z">
                                  <w:r w:rsidRPr="00FF14C6" w:rsidDel="00FF14C6">
                                    <w:rPr>
                                      <w:sz w:val="16"/>
                                      <w:szCs w:val="16"/>
                                      <w:rPrChange w:id="631" w:author="Alex" w:date="2020-06-11T04:07:00Z">
                                        <w:rPr>
                                          <w:sz w:val="18"/>
                                        </w:rPr>
                                      </w:rPrChange>
                                    </w:rPr>
                                    <w:delText>Ф</w:delText>
                                  </w:r>
                                  <w:r w:rsidRPr="00FF14C6" w:rsidDel="00FF14C6">
                                    <w:rPr>
                                      <w:sz w:val="16"/>
                                      <w:szCs w:val="16"/>
                                      <w:lang w:val="ru-RU"/>
                                      <w:rPrChange w:id="632" w:author="Alex" w:date="2020-06-11T04:07:00Z">
                                        <w:rPr>
                                          <w:sz w:val="18"/>
                                          <w:lang w:val="ru-RU"/>
                                        </w:rPr>
                                      </w:rPrChange>
                                    </w:rPr>
                                    <w:delText>.</w:delText>
                                  </w:r>
                                  <w:r w:rsidRPr="00FF14C6" w:rsidDel="00FF14C6">
                                    <w:rPr>
                                      <w:sz w:val="16"/>
                                      <w:szCs w:val="16"/>
                                      <w:rPrChange w:id="633" w:author="Alex" w:date="2020-06-11T04:07:00Z">
                                        <w:rPr>
                                          <w:sz w:val="18"/>
                                        </w:rPr>
                                      </w:rPrChange>
                                    </w:rPr>
                                    <w:delText>И.О.</w:delText>
                                  </w:r>
                                </w:del>
                                <w:ins w:id="634" w:author="Alex" w:date="2020-06-11T04:07:00Z">
                                  <w:r>
                                    <w:rPr>
                                      <w:sz w:val="16"/>
                                      <w:szCs w:val="16"/>
                                      <w:lang w:val="ru-RU"/>
                                    </w:rPr>
                                    <w:t>Малых А.В.</w:t>
                                  </w:r>
                                </w:ins>
                              </w:p>
                            </w:txbxContent>
                          </wps:txbx>
                          <wps:bodyPr rot="0" vert="horz" wrap="square" lIns="12700" tIns="12700" rIns="12700" bIns="12700" anchor="t" anchorCtr="0" upright="1">
                            <a:noAutofit/>
                          </wps:bodyPr>
                        </wps:wsp>
                      </wpg:grpSp>
                      <wpg:grpSp>
                        <wpg:cNvPr id="62" name="Group 92"/>
                        <wpg:cNvGrpSpPr>
                          <a:grpSpLocks/>
                        </wpg:cNvGrpSpPr>
                        <wpg:grpSpPr bwMode="auto">
                          <a:xfrm>
                            <a:off x="39" y="18614"/>
                            <a:ext cx="4801" cy="309"/>
                            <a:chOff x="0" y="0"/>
                            <a:chExt cx="19999" cy="20000"/>
                          </a:xfrm>
                        </wpg:grpSpPr>
                        <wps:wsp>
                          <wps:cNvPr id="63" name="Rectangle 9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ED0AD"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576" name="Rectangle 9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754514" w14:textId="77777777" w:rsidR="005C4EE4" w:rsidRDefault="005C4EE4">
                                <w:pPr>
                                  <w:pStyle w:val="a7"/>
                                  <w:rPr>
                                    <w:sz w:val="18"/>
                                  </w:rPr>
                                </w:pPr>
                                <w:proofErr w:type="spellStart"/>
                                <w:ins w:id="635" w:author="Alex" w:date="2020-06-11T04:07:00Z">
                                  <w:r>
                                    <w:rPr>
                                      <w:sz w:val="16"/>
                                      <w:szCs w:val="16"/>
                                      <w:lang w:val="ru-RU"/>
                                    </w:rPr>
                                    <w:t>Чекушкина</w:t>
                                  </w:r>
                                  <w:proofErr w:type="spellEnd"/>
                                  <w:r>
                                    <w:rPr>
                                      <w:sz w:val="16"/>
                                      <w:szCs w:val="16"/>
                                      <w:lang w:val="ru-RU"/>
                                    </w:rPr>
                                    <w:t xml:space="preserve"> О.О</w:t>
                                  </w:r>
                                </w:ins>
                                <w:del w:id="636" w:author="Alex" w:date="2020-06-11T04:07:00Z">
                                  <w:r w:rsidDel="00FF14C6">
                                    <w:rPr>
                                      <w:sz w:val="18"/>
                                    </w:rPr>
                                    <w:delText>Ф.И.О</w:delText>
                                  </w:r>
                                </w:del>
                                <w:r>
                                  <w:rPr>
                                    <w:sz w:val="18"/>
                                  </w:rPr>
                                  <w:t>.</w:t>
                                </w:r>
                              </w:p>
                            </w:txbxContent>
                          </wps:txbx>
                          <wps:bodyPr rot="0" vert="horz" wrap="square" lIns="12700" tIns="12700" rIns="12700" bIns="12700" anchor="t" anchorCtr="0" upright="1">
                            <a:noAutofit/>
                          </wps:bodyPr>
                        </wps:wsp>
                      </wpg:grpSp>
                      <wpg:grpSp>
                        <wpg:cNvPr id="577" name="Group 95"/>
                        <wpg:cNvGrpSpPr>
                          <a:grpSpLocks/>
                        </wpg:cNvGrpSpPr>
                        <wpg:grpSpPr bwMode="auto">
                          <a:xfrm>
                            <a:off x="39" y="18969"/>
                            <a:ext cx="4801" cy="309"/>
                            <a:chOff x="0" y="0"/>
                            <a:chExt cx="19999" cy="20000"/>
                          </a:xfrm>
                        </wpg:grpSpPr>
                        <wps:wsp>
                          <wps:cNvPr id="578" name="Rectangle 9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046B61"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579" name="Rectangle 9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6E137A" w14:textId="77777777" w:rsidR="005C4EE4" w:rsidRDefault="005C4EE4">
                                <w:pPr>
                                  <w:pStyle w:val="a7"/>
                                  <w:rPr>
                                    <w:sz w:val="18"/>
                                  </w:rPr>
                                </w:pPr>
                                <w:del w:id="637"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580" name="Group 98"/>
                        <wpg:cNvGrpSpPr>
                          <a:grpSpLocks/>
                        </wpg:cNvGrpSpPr>
                        <wpg:grpSpPr bwMode="auto">
                          <a:xfrm>
                            <a:off x="39" y="19314"/>
                            <a:ext cx="4801" cy="310"/>
                            <a:chOff x="0" y="0"/>
                            <a:chExt cx="19999" cy="20000"/>
                          </a:xfrm>
                        </wpg:grpSpPr>
                        <wps:wsp>
                          <wps:cNvPr id="581" name="Rectangle 9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95789C" w14:textId="77777777" w:rsidR="005C4EE4" w:rsidRDefault="005C4EE4">
                                <w:pPr>
                                  <w:pStyle w:val="a7"/>
                                  <w:rPr>
                                    <w:sz w:val="18"/>
                                  </w:rPr>
                                </w:pPr>
                                <w:r>
                                  <w:rPr>
                                    <w:sz w:val="18"/>
                                  </w:rPr>
                                  <w:t xml:space="preserve"> Н. Контр.</w:t>
                                </w:r>
                              </w:p>
                            </w:txbxContent>
                          </wps:txbx>
                          <wps:bodyPr rot="0" vert="horz" wrap="square" lIns="12700" tIns="12700" rIns="12700" bIns="12700" anchor="t" anchorCtr="0" upright="1">
                            <a:noAutofit/>
                          </wps:bodyPr>
                        </wps:wsp>
                        <wps:wsp>
                          <wps:cNvPr id="582" name="Rectangle 10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129D29" w14:textId="77777777" w:rsidR="005C4EE4" w:rsidRPr="00FF14C6" w:rsidRDefault="005C4EE4">
                                <w:pPr>
                                  <w:pStyle w:val="a7"/>
                                  <w:rPr>
                                    <w:sz w:val="16"/>
                                    <w:szCs w:val="16"/>
                                    <w:lang w:val="ru-RU"/>
                                    <w:rPrChange w:id="638" w:author="Alex" w:date="2020-06-11T04:08:00Z">
                                      <w:rPr>
                                        <w:sz w:val="18"/>
                                      </w:rPr>
                                    </w:rPrChange>
                                  </w:rPr>
                                </w:pPr>
                                <w:ins w:id="639" w:author="Alex" w:date="2020-06-11T04:08:00Z">
                                  <w:r>
                                    <w:rPr>
                                      <w:sz w:val="16"/>
                                      <w:szCs w:val="16"/>
                                      <w:lang w:val="ru-RU"/>
                                    </w:rPr>
                                    <w:t>Мельникова Т.Ф.</w:t>
                                  </w:r>
                                </w:ins>
                                <w:del w:id="640" w:author="Alex" w:date="2020-06-11T04:07:00Z">
                                  <w:r w:rsidDel="00FF14C6">
                                    <w:rPr>
                                      <w:sz w:val="18"/>
                                    </w:rPr>
                                    <w:delText>Ф.И.О.</w:delText>
                                  </w:r>
                                </w:del>
                              </w:p>
                            </w:txbxContent>
                          </wps:txbx>
                          <wps:bodyPr rot="0" vert="horz" wrap="square" lIns="12700" tIns="12700" rIns="12700" bIns="12700" anchor="t" anchorCtr="0" upright="1">
                            <a:noAutofit/>
                          </wps:bodyPr>
                        </wps:wsp>
                      </wpg:grpSp>
                      <wpg:grpSp>
                        <wpg:cNvPr id="583" name="Group 101"/>
                        <wpg:cNvGrpSpPr>
                          <a:grpSpLocks/>
                        </wpg:cNvGrpSpPr>
                        <wpg:grpSpPr bwMode="auto">
                          <a:xfrm>
                            <a:off x="39" y="19660"/>
                            <a:ext cx="4801" cy="309"/>
                            <a:chOff x="0" y="0"/>
                            <a:chExt cx="19999" cy="20000"/>
                          </a:xfrm>
                        </wpg:grpSpPr>
                        <wps:wsp>
                          <wps:cNvPr id="584" name="Rectangle 10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DC7965"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585" name="Rectangle 10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048F87" w14:textId="77777777" w:rsidR="005C4EE4" w:rsidRPr="00FF14C6" w:rsidRDefault="005C4EE4">
                                <w:pPr>
                                  <w:pStyle w:val="a7"/>
                                  <w:rPr>
                                    <w:sz w:val="16"/>
                                    <w:szCs w:val="16"/>
                                    <w:rPrChange w:id="641" w:author="Alex" w:date="2020-06-11T04:09:00Z">
                                      <w:rPr>
                                        <w:sz w:val="18"/>
                                      </w:rPr>
                                    </w:rPrChange>
                                  </w:rPr>
                                </w:pPr>
                                <w:ins w:id="642" w:author="Alex" w:date="2020-06-11T04:08:00Z">
                                  <w:r w:rsidRPr="00FF14C6">
                                    <w:rPr>
                                      <w:sz w:val="16"/>
                                      <w:szCs w:val="16"/>
                                      <w:lang w:val="ru-RU"/>
                                      <w:rPrChange w:id="643" w:author="Alex" w:date="2020-06-11T04:09:00Z">
                                        <w:rPr>
                                          <w:sz w:val="18"/>
                                          <w:lang w:val="ru-RU"/>
                                        </w:rPr>
                                      </w:rPrChange>
                                    </w:rPr>
                                    <w:t>Тышкевич Е.В.</w:t>
                                  </w:r>
                                </w:ins>
                                <w:del w:id="644" w:author="Alex" w:date="2020-06-11T04:08:00Z">
                                  <w:r w:rsidRPr="00FF14C6" w:rsidDel="00FF14C6">
                                    <w:rPr>
                                      <w:sz w:val="16"/>
                                      <w:szCs w:val="16"/>
                                      <w:rPrChange w:id="645" w:author="Alex" w:date="2020-06-11T04:09:00Z">
                                        <w:rPr>
                                          <w:sz w:val="18"/>
                                        </w:rPr>
                                      </w:rPrChange>
                                    </w:rPr>
                                    <w:delText>Ф.И.О.</w:delText>
                                  </w:r>
                                </w:del>
                              </w:p>
                            </w:txbxContent>
                          </wps:txbx>
                          <wps:bodyPr rot="0" vert="horz" wrap="square" lIns="12700" tIns="12700" rIns="12700" bIns="12700" anchor="t" anchorCtr="0" upright="1">
                            <a:noAutofit/>
                          </wps:bodyPr>
                        </wps:wsp>
                      </wpg:grpSp>
                      <wps:wsp>
                        <wps:cNvPr id="586" name="Line 104"/>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7" name="Rectangle 105"/>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E2F95F" w14:textId="77777777" w:rsidR="005C4EE4" w:rsidRDefault="005C4EE4" w:rsidP="00FF14C6">
                              <w:pPr>
                                <w:pStyle w:val="a7"/>
                                <w:jc w:val="center"/>
                                <w:rPr>
                                  <w:ins w:id="646" w:author="Alex" w:date="2020-06-11T04:08:00Z"/>
                                  <w:sz w:val="18"/>
                                </w:rPr>
                              </w:pPr>
                            </w:p>
                            <w:p w14:paraId="7A85643C" w14:textId="77777777" w:rsidR="005C4EE4" w:rsidRDefault="005C4EE4" w:rsidP="00FF14C6">
                              <w:pPr>
                                <w:pStyle w:val="a7"/>
                                <w:jc w:val="center"/>
                                <w:rPr>
                                  <w:ins w:id="647" w:author="Alex" w:date="2020-06-11T04:08:00Z"/>
                                  <w:sz w:val="18"/>
                                </w:rPr>
                              </w:pPr>
                            </w:p>
                            <w:p w14:paraId="6A6350DF" w14:textId="763C699E" w:rsidR="005C4EE4" w:rsidRPr="00FF14C6" w:rsidRDefault="005C4EE4">
                              <w:pPr>
                                <w:pStyle w:val="a7"/>
                                <w:jc w:val="center"/>
                                <w:rPr>
                                  <w:sz w:val="18"/>
                                  <w:lang w:val="ru-RU"/>
                                  <w:rPrChange w:id="648" w:author="Alex" w:date="2020-06-11T04:08:00Z">
                                    <w:rPr>
                                      <w:sz w:val="18"/>
                                    </w:rPr>
                                  </w:rPrChange>
                                </w:rPr>
                                <w:pPrChange w:id="649" w:author="Alex" w:date="2020-06-11T04:08:00Z">
                                  <w:pPr>
                                    <w:pStyle w:val="a7"/>
                                  </w:pPr>
                                </w:pPrChange>
                              </w:pPr>
                              <w:del w:id="650" w:author="Alex" w:date="2020-06-11T04:08:00Z">
                                <w:r w:rsidDel="00FF14C6">
                                  <w:rPr>
                                    <w:sz w:val="18"/>
                                  </w:rPr>
                                  <w:delText>Название работ</w:delText>
                                </w:r>
                              </w:del>
                              <w:ins w:id="651" w:author="Alex" w:date="2020-06-11T04:08:00Z">
                                <w:r>
                                  <w:rPr>
                                    <w:sz w:val="18"/>
                                    <w:lang w:val="ru-RU"/>
                                  </w:rPr>
                                  <w:t xml:space="preserve">Схема </w:t>
                                </w:r>
                              </w:ins>
                              <w:ins w:id="652" w:author="Alex" w:date="2020-06-11T04:14:00Z">
                                <w:r w:rsidRPr="00AF226C">
                                  <w:rPr>
                                    <w:sz w:val="18"/>
                                    <w:lang w:val="ru-RU"/>
                                  </w:rPr>
                                  <w:t>алгоритм</w:t>
                                </w:r>
                                <w:r>
                                  <w:rPr>
                                    <w:sz w:val="18"/>
                                    <w:lang w:val="ru-RU"/>
                                  </w:rPr>
                                  <w:t>а</w:t>
                                </w:r>
                                <w:r w:rsidRPr="00AF226C">
                                  <w:rPr>
                                    <w:sz w:val="18"/>
                                    <w:lang w:val="ru-RU"/>
                                  </w:rPr>
                                  <w:t xml:space="preserve"> добавления новой записи в базу данных</w:t>
                                </w:r>
                                <w:r w:rsidRPr="00AF226C" w:rsidDel="00FF14C6">
                                  <w:rPr>
                                    <w:sz w:val="18"/>
                                    <w:lang w:val="ru-RU"/>
                                  </w:rPr>
                                  <w:t xml:space="preserve"> </w:t>
                                </w:r>
                              </w:ins>
                              <w:del w:id="653" w:author="Alex" w:date="2020-06-11T04:08:00Z">
                                <w:r w:rsidDel="00FF14C6">
                                  <w:rPr>
                                    <w:sz w:val="18"/>
                                  </w:rPr>
                                  <w:delText>ы</w:delText>
                                </w:r>
                              </w:del>
                            </w:p>
                          </w:txbxContent>
                        </wps:txbx>
                        <wps:bodyPr rot="0" vert="horz" wrap="square" lIns="12700" tIns="12700" rIns="12700" bIns="12700" anchor="t" anchorCtr="0" upright="1">
                          <a:noAutofit/>
                        </wps:bodyPr>
                      </wps:wsp>
                      <wps:wsp>
                        <wps:cNvPr id="588" name="Line 106"/>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9" name="Line 107"/>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0" name="Line 108"/>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1" name="Rectangle 109"/>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39BA83" w14:textId="77777777" w:rsidR="005C4EE4" w:rsidRDefault="005C4EE4">
                              <w:pPr>
                                <w:pStyle w:val="a7"/>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592" name="Rectangle 110"/>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0161E7" w14:textId="77777777" w:rsidR="005C4EE4" w:rsidRDefault="005C4EE4">
                              <w:pPr>
                                <w:pStyle w:val="a7"/>
                                <w:jc w:val="center"/>
                                <w:rPr>
                                  <w:sz w:val="18"/>
                                </w:rPr>
                              </w:pPr>
                              <w:r>
                                <w:rPr>
                                  <w:sz w:val="18"/>
                                </w:rPr>
                                <w:t>Листов</w:t>
                              </w:r>
                            </w:p>
                          </w:txbxContent>
                        </wps:txbx>
                        <wps:bodyPr rot="0" vert="horz" wrap="square" lIns="12700" tIns="12700" rIns="12700" bIns="12700" anchor="t" anchorCtr="0" upright="1">
                          <a:noAutofit/>
                        </wps:bodyPr>
                      </wps:wsp>
                      <wps:wsp>
                        <wps:cNvPr id="593" name="Rectangle 111"/>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76856" w14:textId="78366F47"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wps:txbx>
                        <wps:bodyPr rot="0" vert="horz" wrap="square" lIns="12700" tIns="12700" rIns="12700" bIns="12700" anchor="t" anchorCtr="0" upright="1">
                          <a:noAutofit/>
                        </wps:bodyPr>
                      </wps:wsp>
                      <wps:wsp>
                        <wps:cNvPr id="594" name="Line 112"/>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5" name="Line 113"/>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6" name="Rectangle 114"/>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0C6545" w14:textId="77777777" w:rsidR="005C4EE4" w:rsidRDefault="005C4EE4">
                              <w:pPr>
                                <w:pStyle w:val="a7"/>
                                <w:jc w:val="center"/>
                                <w:rPr>
                                  <w:rFonts w:ascii="Journal" w:hAnsi="Journal"/>
                                  <w:sz w:val="24"/>
                                </w:rPr>
                              </w:pPr>
                              <w:del w:id="654" w:author="Alex" w:date="2020-06-11T04:08:00Z">
                                <w:r w:rsidDel="00FF14C6">
                                  <w:rPr>
                                    <w:sz w:val="24"/>
                                  </w:rPr>
                                  <w:delText>Организация</w:delText>
                                </w:r>
                              </w:del>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9F530" id="Группа 34" o:spid="_x0000_s1196" style="position:absolute;margin-left:56.7pt;margin-top:19.85pt;width:518.8pt;height:802.3pt;z-index:2516797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" o:allowincell="f">
                <v:rect id="Rectangle 66" o:spid="_x0000_s11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mmvwwAAANsAAAAPAAAAZHJzL2Rvd25yZXYueG1sRI/RisIw&#10;FETfF/yHcIV9W1NdEF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oOJpr8MAAADbAAAADwAA&#10;AAAAAAAAAAAAAAAHAgAAZHJzL2Rvd25yZXYueG1sUEsFBgAAAAADAAMAtwAAAPcCAAAAAA==&#10;" filled="f" strokeweight="2pt"/>
                <v:line id="Line 67" o:spid="_x0000_s119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68" o:spid="_x0000_s119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9" o:spid="_x0000_s120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70" o:spid="_x0000_s120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71" o:spid="_x0000_s120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72" o:spid="_x0000_s120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73" o:spid="_x0000_s120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74" o:spid="_x0000_s12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75" o:spid="_x0000_s12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rect id="Rectangle 76" o:spid="_x0000_s120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03A8C758" w14:textId="77777777" w:rsidR="005C4EE4" w:rsidRDefault="005C4EE4">
                        <w:pPr>
                          <w:pStyle w:val="a7"/>
                          <w:jc w:val="center"/>
                          <w:rPr>
                            <w:sz w:val="18"/>
                          </w:rPr>
                        </w:pPr>
                        <w:proofErr w:type="spellStart"/>
                        <w:r>
                          <w:rPr>
                            <w:sz w:val="18"/>
                          </w:rPr>
                          <w:t>Изм</w:t>
                        </w:r>
                        <w:proofErr w:type="spellEnd"/>
                        <w:r>
                          <w:rPr>
                            <w:sz w:val="18"/>
                          </w:rPr>
                          <w:t>.</w:t>
                        </w:r>
                      </w:p>
                    </w:txbxContent>
                  </v:textbox>
                </v:rect>
                <v:rect id="Rectangle 77" o:spid="_x0000_s12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3BF1DC41" w14:textId="77777777" w:rsidR="005C4EE4" w:rsidRDefault="005C4EE4">
                        <w:pPr>
                          <w:pStyle w:val="a7"/>
                          <w:jc w:val="center"/>
                          <w:rPr>
                            <w:sz w:val="18"/>
                          </w:rPr>
                        </w:pPr>
                        <w:r>
                          <w:rPr>
                            <w:sz w:val="18"/>
                          </w:rPr>
                          <w:t>Лист</w:t>
                        </w:r>
                      </w:p>
                    </w:txbxContent>
                  </v:textbox>
                </v:rect>
                <v:rect id="Rectangle 78" o:spid="_x0000_s12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105C92D5" w14:textId="77777777" w:rsidR="005C4EE4" w:rsidRDefault="005C4EE4">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79" o:spid="_x0000_s12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C0A004B" w14:textId="77777777" w:rsidR="005C4EE4" w:rsidRDefault="005C4EE4">
                        <w:pPr>
                          <w:pStyle w:val="a7"/>
                          <w:jc w:val="center"/>
                          <w:rPr>
                            <w:sz w:val="18"/>
                          </w:rPr>
                        </w:pPr>
                        <w:proofErr w:type="spellStart"/>
                        <w:r>
                          <w:rPr>
                            <w:sz w:val="18"/>
                          </w:rPr>
                          <w:t>Подпись</w:t>
                        </w:r>
                        <w:proofErr w:type="spellEnd"/>
                      </w:p>
                    </w:txbxContent>
                  </v:textbox>
                </v:rect>
                <v:rect id="Rectangle 80" o:spid="_x0000_s12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DF1A333" w14:textId="77777777" w:rsidR="005C4EE4" w:rsidRDefault="005C4EE4">
                        <w:pPr>
                          <w:pStyle w:val="a7"/>
                          <w:jc w:val="center"/>
                          <w:rPr>
                            <w:sz w:val="18"/>
                          </w:rPr>
                        </w:pPr>
                        <w:r>
                          <w:rPr>
                            <w:sz w:val="18"/>
                          </w:rPr>
                          <w:t>Дата</w:t>
                        </w:r>
                      </w:p>
                    </w:txbxContent>
                  </v:textbox>
                </v:rect>
                <v:rect id="Rectangle 81" o:spid="_x0000_s12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6C76E0B0" w14:textId="77777777" w:rsidR="005C4EE4" w:rsidRDefault="005C4EE4">
                        <w:pPr>
                          <w:pStyle w:val="a7"/>
                          <w:jc w:val="center"/>
                          <w:rPr>
                            <w:sz w:val="18"/>
                          </w:rPr>
                        </w:pPr>
                        <w:r>
                          <w:rPr>
                            <w:sz w:val="18"/>
                          </w:rPr>
                          <w:t>Лист</w:t>
                        </w:r>
                      </w:p>
                    </w:txbxContent>
                  </v:textbox>
                </v:rect>
                <v:rect id="Rectangle 82" o:spid="_x0000_s12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59DADEEA" w14:textId="77777777" w:rsidR="005C4EE4" w:rsidRDefault="005C4EE4">
                        <w:pPr>
                          <w:pStyle w:val="a7"/>
                          <w:jc w:val="center"/>
                          <w:rPr>
                            <w:sz w:val="18"/>
                          </w:rPr>
                        </w:pPr>
                        <w:r>
                          <w:rPr>
                            <w:sz w:val="18"/>
                          </w:rPr>
                          <w:fldChar w:fldCharType="begin"/>
                        </w:r>
                        <w:r>
                          <w:rPr>
                            <w:sz w:val="18"/>
                          </w:rPr>
                          <w:instrText xml:space="preserve"> PAGE  \* LOWER </w:instrText>
                        </w:r>
                        <w:r>
                          <w:rPr>
                            <w:sz w:val="18"/>
                          </w:rPr>
                          <w:fldChar w:fldCharType="separate"/>
                        </w:r>
                        <w:r>
                          <w:rPr>
                            <w:sz w:val="18"/>
                          </w:rPr>
                          <w:t>1</w:t>
                        </w:r>
                        <w:r>
                          <w:rPr>
                            <w:sz w:val="18"/>
                          </w:rPr>
                          <w:fldChar w:fldCharType="end"/>
                        </w:r>
                      </w:p>
                    </w:txbxContent>
                  </v:textbox>
                </v:rect>
                <v:rect id="Rectangle 83" o:spid="_x0000_s12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5FC46756" w14:textId="77777777" w:rsidR="005C4EE4" w:rsidRDefault="005C4EE4">
                        <w:pPr>
                          <w:pStyle w:val="a7"/>
                          <w:jc w:val="center"/>
                          <w:rPr>
                            <w:rFonts w:ascii="Journal" w:hAnsi="Journal"/>
                            <w:lang w:val="ru-RU"/>
                          </w:rPr>
                        </w:pPr>
                        <w:ins w:id="655" w:author="Alex" w:date="2020-06-11T04:09:00Z">
                          <w:r w:rsidRPr="00FF14C6">
                            <w:t>НАТК.100700.400 ПЗ</w:t>
                          </w:r>
                        </w:ins>
                        <w:del w:id="656" w:author="Alex" w:date="2020-06-11T04:09:00Z">
                          <w:r w:rsidDel="00FF14C6">
                            <w:delText>НАЗВАНИЕ ДОКУМЕНТА</w:delText>
                          </w:r>
                        </w:del>
                      </w:p>
                    </w:txbxContent>
                  </v:textbox>
                </v:rect>
                <v:line id="Line 84" o:spid="_x0000_s12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85" o:spid="_x0000_s12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86" o:spid="_x0000_s12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Line 87" o:spid="_x0000_s12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line id="Line 88" o:spid="_x0000_s12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OOwQAAANsAAAAPAAAAZHJzL2Rvd25yZXYueG1sRE/LagIx&#10;FN0X/Idwhe5qRqF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KVCU47BAAAA2wAAAA8AAAAA&#10;AAAAAAAAAAAABwIAAGRycy9kb3ducmV2LnhtbFBLBQYAAAAAAwADALcAAAD1AgAAAAA=&#10;" strokeweight="1pt"/>
                <v:group id="Group 89" o:spid="_x0000_s12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90" o:spid="_x0000_s12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04A18B4" w14:textId="77777777" w:rsidR="005C4EE4" w:rsidRDefault="005C4EE4">
                          <w:pPr>
                            <w:pStyle w:val="a7"/>
                            <w:rPr>
                              <w:sz w:val="18"/>
                            </w:rPr>
                          </w:pPr>
                          <w:r>
                            <w:rPr>
                              <w:sz w:val="18"/>
                            </w:rPr>
                            <w:t xml:space="preserve"> </w:t>
                          </w:r>
                          <w:proofErr w:type="spellStart"/>
                          <w:r>
                            <w:rPr>
                              <w:sz w:val="18"/>
                            </w:rPr>
                            <w:t>Разраб</w:t>
                          </w:r>
                          <w:proofErr w:type="spellEnd"/>
                          <w:r>
                            <w:rPr>
                              <w:sz w:val="18"/>
                            </w:rPr>
                            <w:t>.</w:t>
                          </w:r>
                        </w:p>
                      </w:txbxContent>
                    </v:textbox>
                  </v:rect>
                  <v:rect id="Rectangle 91" o:spid="_x0000_s12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0AB2665B" w14:textId="77777777" w:rsidR="005C4EE4" w:rsidRPr="00FF14C6" w:rsidRDefault="005C4EE4">
                          <w:pPr>
                            <w:pStyle w:val="a7"/>
                            <w:rPr>
                              <w:sz w:val="16"/>
                              <w:szCs w:val="16"/>
                              <w:lang w:val="ru-RU"/>
                              <w:rPrChange w:id="657" w:author="Alex" w:date="2020-06-11T04:07:00Z">
                                <w:rPr>
                                  <w:sz w:val="18"/>
                                </w:rPr>
                              </w:rPrChange>
                            </w:rPr>
                          </w:pPr>
                          <w:del w:id="658" w:author="Alex" w:date="2020-06-11T04:07:00Z">
                            <w:r w:rsidRPr="00FF14C6" w:rsidDel="00FF14C6">
                              <w:rPr>
                                <w:sz w:val="16"/>
                                <w:szCs w:val="16"/>
                                <w:rPrChange w:id="659" w:author="Alex" w:date="2020-06-11T04:07:00Z">
                                  <w:rPr>
                                    <w:sz w:val="18"/>
                                  </w:rPr>
                                </w:rPrChange>
                              </w:rPr>
                              <w:delText>Ф</w:delText>
                            </w:r>
                            <w:r w:rsidRPr="00FF14C6" w:rsidDel="00FF14C6">
                              <w:rPr>
                                <w:sz w:val="16"/>
                                <w:szCs w:val="16"/>
                                <w:lang w:val="ru-RU"/>
                                <w:rPrChange w:id="660" w:author="Alex" w:date="2020-06-11T04:07:00Z">
                                  <w:rPr>
                                    <w:sz w:val="18"/>
                                    <w:lang w:val="ru-RU"/>
                                  </w:rPr>
                                </w:rPrChange>
                              </w:rPr>
                              <w:delText>.</w:delText>
                            </w:r>
                            <w:r w:rsidRPr="00FF14C6" w:rsidDel="00FF14C6">
                              <w:rPr>
                                <w:sz w:val="16"/>
                                <w:szCs w:val="16"/>
                                <w:rPrChange w:id="661" w:author="Alex" w:date="2020-06-11T04:07:00Z">
                                  <w:rPr>
                                    <w:sz w:val="18"/>
                                  </w:rPr>
                                </w:rPrChange>
                              </w:rPr>
                              <w:delText>И.О.</w:delText>
                            </w:r>
                          </w:del>
                          <w:ins w:id="662" w:author="Alex" w:date="2020-06-11T04:07:00Z">
                            <w:r>
                              <w:rPr>
                                <w:sz w:val="16"/>
                                <w:szCs w:val="16"/>
                                <w:lang w:val="ru-RU"/>
                              </w:rPr>
                              <w:t>Малых А.В.</w:t>
                            </w:r>
                          </w:ins>
                        </w:p>
                      </w:txbxContent>
                    </v:textbox>
                  </v:rect>
                </v:group>
                <v:group id="Group 92" o:spid="_x0000_s12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93" o:spid="_x0000_s12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118ED0AD" w14:textId="77777777" w:rsidR="005C4EE4" w:rsidRDefault="005C4EE4">
                          <w:pPr>
                            <w:pStyle w:val="a7"/>
                            <w:rPr>
                              <w:sz w:val="18"/>
                            </w:rPr>
                          </w:pPr>
                          <w:r>
                            <w:rPr>
                              <w:sz w:val="18"/>
                            </w:rPr>
                            <w:t xml:space="preserve"> </w:t>
                          </w:r>
                          <w:proofErr w:type="spellStart"/>
                          <w:r>
                            <w:rPr>
                              <w:sz w:val="18"/>
                            </w:rPr>
                            <w:t>Провер</w:t>
                          </w:r>
                          <w:proofErr w:type="spellEnd"/>
                          <w:r>
                            <w:rPr>
                              <w:sz w:val="18"/>
                            </w:rPr>
                            <w:t>.</w:t>
                          </w:r>
                        </w:p>
                      </w:txbxContent>
                    </v:textbox>
                  </v:rect>
                  <v:rect id="Rectangle 94" o:spid="_x0000_s12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" filled="f" stroked="f" strokeweight=".25pt">
                    <v:textbox inset="1pt,1pt,1pt,1pt">
                      <w:txbxContent>
                        <w:p w14:paraId="20754514" w14:textId="77777777" w:rsidR="005C4EE4" w:rsidRDefault="005C4EE4">
                          <w:pPr>
                            <w:pStyle w:val="a7"/>
                            <w:rPr>
                              <w:sz w:val="18"/>
                            </w:rPr>
                          </w:pPr>
                          <w:proofErr w:type="spellStart"/>
                          <w:ins w:id="663" w:author="Alex" w:date="2020-06-11T04:07:00Z">
                            <w:r>
                              <w:rPr>
                                <w:sz w:val="16"/>
                                <w:szCs w:val="16"/>
                                <w:lang w:val="ru-RU"/>
                              </w:rPr>
                              <w:t>Чекушкина</w:t>
                            </w:r>
                            <w:proofErr w:type="spellEnd"/>
                            <w:r>
                              <w:rPr>
                                <w:sz w:val="16"/>
                                <w:szCs w:val="16"/>
                                <w:lang w:val="ru-RU"/>
                              </w:rPr>
                              <w:t xml:space="preserve"> О.О</w:t>
                            </w:r>
                          </w:ins>
                          <w:del w:id="664" w:author="Alex" w:date="2020-06-11T04:07:00Z">
                            <w:r w:rsidDel="00FF14C6">
                              <w:rPr>
                                <w:sz w:val="18"/>
                              </w:rPr>
                              <w:delText>Ф.И.О</w:delText>
                            </w:r>
                          </w:del>
                          <w:r>
                            <w:rPr>
                              <w:sz w:val="18"/>
                            </w:rPr>
                            <w:t>.</w:t>
                          </w:r>
                        </w:p>
                      </w:txbxContent>
                    </v:textbox>
                  </v:rect>
                </v:group>
                <v:group id="Group 95" o:spid="_x0000_s12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96" o:spid="_x0000_s12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" filled="f" stroked="f" strokeweight=".25pt">
                    <v:textbox inset="1pt,1pt,1pt,1pt">
                      <w:txbxContent>
                        <w:p w14:paraId="54046B61" w14:textId="77777777" w:rsidR="005C4EE4" w:rsidRDefault="005C4EE4">
                          <w:pPr>
                            <w:pStyle w:val="a7"/>
                            <w:rPr>
                              <w:sz w:val="18"/>
                            </w:rPr>
                          </w:pPr>
                          <w:r>
                            <w:rPr>
                              <w:sz w:val="18"/>
                            </w:rPr>
                            <w:t xml:space="preserve"> </w:t>
                          </w:r>
                          <w:proofErr w:type="spellStart"/>
                          <w:r>
                            <w:rPr>
                              <w:sz w:val="18"/>
                            </w:rPr>
                            <w:t>Реценз</w:t>
                          </w:r>
                          <w:proofErr w:type="spellEnd"/>
                          <w:r>
                            <w:rPr>
                              <w:sz w:val="18"/>
                            </w:rPr>
                            <w:t>.</w:t>
                          </w:r>
                        </w:p>
                      </w:txbxContent>
                    </v:textbox>
                  </v:rect>
                  <v:rect id="Rectangle 97" o:spid="_x0000_s12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" filled="f" stroked="f" strokeweight=".25pt">
                    <v:textbox inset="1pt,1pt,1pt,1pt">
                      <w:txbxContent>
                        <w:p w14:paraId="136E137A" w14:textId="77777777" w:rsidR="005C4EE4" w:rsidRDefault="005C4EE4">
                          <w:pPr>
                            <w:pStyle w:val="a7"/>
                            <w:rPr>
                              <w:sz w:val="18"/>
                            </w:rPr>
                          </w:pPr>
                          <w:del w:id="665" w:author="Alex" w:date="2020-06-11T04:07:00Z">
                            <w:r w:rsidDel="00FF14C6">
                              <w:rPr>
                                <w:sz w:val="18"/>
                              </w:rPr>
                              <w:delText>Ф.И.О.</w:delText>
                            </w:r>
                          </w:del>
                        </w:p>
                      </w:txbxContent>
                    </v:textbox>
                  </v:rect>
                </v:group>
                <v:group id="Group 98" o:spid="_x0000_s12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rect id="Rectangle 99" o:spid="_x0000_s12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" filled="f" stroked="f" strokeweight=".25pt">
                    <v:textbox inset="1pt,1pt,1pt,1pt">
                      <w:txbxContent>
                        <w:p w14:paraId="4195789C" w14:textId="77777777" w:rsidR="005C4EE4" w:rsidRDefault="005C4EE4">
                          <w:pPr>
                            <w:pStyle w:val="a7"/>
                            <w:rPr>
                              <w:sz w:val="18"/>
                            </w:rPr>
                          </w:pPr>
                          <w:r>
                            <w:rPr>
                              <w:sz w:val="18"/>
                            </w:rPr>
                            <w:t xml:space="preserve"> Н. Контр.</w:t>
                          </w:r>
                        </w:p>
                      </w:txbxContent>
                    </v:textbox>
                  </v:rect>
                  <v:rect id="Rectangle 100" o:spid="_x0000_s12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" filled="f" stroked="f" strokeweight=".25pt">
                    <v:textbox inset="1pt,1pt,1pt,1pt">
                      <w:txbxContent>
                        <w:p w14:paraId="36129D29" w14:textId="77777777" w:rsidR="005C4EE4" w:rsidRPr="00FF14C6" w:rsidRDefault="005C4EE4">
                          <w:pPr>
                            <w:pStyle w:val="a7"/>
                            <w:rPr>
                              <w:sz w:val="16"/>
                              <w:szCs w:val="16"/>
                              <w:lang w:val="ru-RU"/>
                              <w:rPrChange w:id="666" w:author="Alex" w:date="2020-06-11T04:08:00Z">
                                <w:rPr>
                                  <w:sz w:val="18"/>
                                </w:rPr>
                              </w:rPrChange>
                            </w:rPr>
                          </w:pPr>
                          <w:ins w:id="667" w:author="Alex" w:date="2020-06-11T04:08:00Z">
                            <w:r>
                              <w:rPr>
                                <w:sz w:val="16"/>
                                <w:szCs w:val="16"/>
                                <w:lang w:val="ru-RU"/>
                              </w:rPr>
                              <w:t>Мельникова Т.Ф.</w:t>
                            </w:r>
                          </w:ins>
                          <w:del w:id="668" w:author="Alex" w:date="2020-06-11T04:07:00Z">
                            <w:r w:rsidDel="00FF14C6">
                              <w:rPr>
                                <w:sz w:val="18"/>
                              </w:rPr>
                              <w:delText>Ф.И.О.</w:delText>
                            </w:r>
                          </w:del>
                        </w:p>
                      </w:txbxContent>
                    </v:textbox>
                  </v:rect>
                </v:group>
                <v:group id="Group 101" o:spid="_x0000_s12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rect id="Rectangle 102" o:spid="_x0000_s12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" filled="f" stroked="f" strokeweight=".25pt">
                    <v:textbox inset="1pt,1pt,1pt,1pt">
                      <w:txbxContent>
                        <w:p w14:paraId="16DC7965" w14:textId="77777777" w:rsidR="005C4EE4" w:rsidRDefault="005C4EE4">
                          <w:pPr>
                            <w:pStyle w:val="a7"/>
                            <w:rPr>
                              <w:sz w:val="18"/>
                            </w:rPr>
                          </w:pPr>
                          <w:r>
                            <w:rPr>
                              <w:sz w:val="18"/>
                            </w:rPr>
                            <w:t xml:space="preserve"> </w:t>
                          </w:r>
                          <w:proofErr w:type="spellStart"/>
                          <w:r>
                            <w:rPr>
                              <w:sz w:val="18"/>
                            </w:rPr>
                            <w:t>Утверд</w:t>
                          </w:r>
                          <w:proofErr w:type="spellEnd"/>
                          <w:r>
                            <w:rPr>
                              <w:sz w:val="18"/>
                            </w:rPr>
                            <w:t>.</w:t>
                          </w:r>
                        </w:p>
                      </w:txbxContent>
                    </v:textbox>
                  </v:rect>
                  <v:rect id="Rectangle 103" o:spid="_x0000_s12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19048F87" w14:textId="77777777" w:rsidR="005C4EE4" w:rsidRPr="00FF14C6" w:rsidRDefault="005C4EE4">
                          <w:pPr>
                            <w:pStyle w:val="a7"/>
                            <w:rPr>
                              <w:sz w:val="16"/>
                              <w:szCs w:val="16"/>
                              <w:rPrChange w:id="669" w:author="Alex" w:date="2020-06-11T04:09:00Z">
                                <w:rPr>
                                  <w:sz w:val="18"/>
                                </w:rPr>
                              </w:rPrChange>
                            </w:rPr>
                          </w:pPr>
                          <w:ins w:id="670" w:author="Alex" w:date="2020-06-11T04:08:00Z">
                            <w:r w:rsidRPr="00FF14C6">
                              <w:rPr>
                                <w:sz w:val="16"/>
                                <w:szCs w:val="16"/>
                                <w:lang w:val="ru-RU"/>
                                <w:rPrChange w:id="671" w:author="Alex" w:date="2020-06-11T04:09:00Z">
                                  <w:rPr>
                                    <w:sz w:val="18"/>
                                    <w:lang w:val="ru-RU"/>
                                  </w:rPr>
                                </w:rPrChange>
                              </w:rPr>
                              <w:t>Тышкевич Е.В.</w:t>
                            </w:r>
                          </w:ins>
                          <w:del w:id="672" w:author="Alex" w:date="2020-06-11T04:08:00Z">
                            <w:r w:rsidRPr="00FF14C6" w:rsidDel="00FF14C6">
                              <w:rPr>
                                <w:sz w:val="16"/>
                                <w:szCs w:val="16"/>
                                <w:rPrChange w:id="673" w:author="Alex" w:date="2020-06-11T04:09:00Z">
                                  <w:rPr>
                                    <w:sz w:val="18"/>
                                  </w:rPr>
                                </w:rPrChange>
                              </w:rPr>
                              <w:delText>Ф.И.О.</w:delText>
                            </w:r>
                          </w:del>
                        </w:p>
                      </w:txbxContent>
                    </v:textbox>
                  </v:rect>
                </v:group>
                <v:line id="Line 104" o:spid="_x0000_s12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" strokeweight="2pt"/>
                <v:rect id="Rectangle 105" o:spid="_x0000_s123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0CE2F95F" w14:textId="77777777" w:rsidR="005C4EE4" w:rsidRDefault="005C4EE4" w:rsidP="00FF14C6">
                        <w:pPr>
                          <w:pStyle w:val="a7"/>
                          <w:jc w:val="center"/>
                          <w:rPr>
                            <w:ins w:id="674" w:author="Alex" w:date="2020-06-11T04:08:00Z"/>
                            <w:sz w:val="18"/>
                          </w:rPr>
                        </w:pPr>
                      </w:p>
                      <w:p w14:paraId="7A85643C" w14:textId="77777777" w:rsidR="005C4EE4" w:rsidRDefault="005C4EE4" w:rsidP="00FF14C6">
                        <w:pPr>
                          <w:pStyle w:val="a7"/>
                          <w:jc w:val="center"/>
                          <w:rPr>
                            <w:ins w:id="675" w:author="Alex" w:date="2020-06-11T04:08:00Z"/>
                            <w:sz w:val="18"/>
                          </w:rPr>
                        </w:pPr>
                      </w:p>
                      <w:p w14:paraId="6A6350DF" w14:textId="763C699E" w:rsidR="005C4EE4" w:rsidRPr="00FF14C6" w:rsidRDefault="005C4EE4">
                        <w:pPr>
                          <w:pStyle w:val="a7"/>
                          <w:jc w:val="center"/>
                          <w:rPr>
                            <w:sz w:val="18"/>
                            <w:lang w:val="ru-RU"/>
                            <w:rPrChange w:id="676" w:author="Alex" w:date="2020-06-11T04:08:00Z">
                              <w:rPr>
                                <w:sz w:val="18"/>
                              </w:rPr>
                            </w:rPrChange>
                          </w:rPr>
                          <w:pPrChange w:id="677" w:author="Alex" w:date="2020-06-11T04:08:00Z">
                            <w:pPr>
                              <w:pStyle w:val="a7"/>
                            </w:pPr>
                          </w:pPrChange>
                        </w:pPr>
                        <w:del w:id="678" w:author="Alex" w:date="2020-06-11T04:08:00Z">
                          <w:r w:rsidDel="00FF14C6">
                            <w:rPr>
                              <w:sz w:val="18"/>
                            </w:rPr>
                            <w:delText>Название работ</w:delText>
                          </w:r>
                        </w:del>
                        <w:ins w:id="679" w:author="Alex" w:date="2020-06-11T04:08:00Z">
                          <w:r>
                            <w:rPr>
                              <w:sz w:val="18"/>
                              <w:lang w:val="ru-RU"/>
                            </w:rPr>
                            <w:t xml:space="preserve">Схема </w:t>
                          </w:r>
                        </w:ins>
                        <w:ins w:id="680" w:author="Alex" w:date="2020-06-11T04:14:00Z">
                          <w:r w:rsidRPr="00AF226C">
                            <w:rPr>
                              <w:sz w:val="18"/>
                              <w:lang w:val="ru-RU"/>
                            </w:rPr>
                            <w:t>алгоритм</w:t>
                          </w:r>
                          <w:r>
                            <w:rPr>
                              <w:sz w:val="18"/>
                              <w:lang w:val="ru-RU"/>
                            </w:rPr>
                            <w:t>а</w:t>
                          </w:r>
                          <w:r w:rsidRPr="00AF226C">
                            <w:rPr>
                              <w:sz w:val="18"/>
                              <w:lang w:val="ru-RU"/>
                            </w:rPr>
                            <w:t xml:space="preserve"> добавления новой записи в базу данных</w:t>
                          </w:r>
                          <w:r w:rsidRPr="00AF226C" w:rsidDel="00FF14C6">
                            <w:rPr>
                              <w:sz w:val="18"/>
                              <w:lang w:val="ru-RU"/>
                            </w:rPr>
                            <w:t xml:space="preserve"> </w:t>
                          </w:r>
                        </w:ins>
                        <w:del w:id="681" w:author="Alex" w:date="2020-06-11T04:08:00Z">
                          <w:r w:rsidDel="00FF14C6">
                            <w:rPr>
                              <w:sz w:val="18"/>
                            </w:rPr>
                            <w:delText>ы</w:delText>
                          </w:r>
                        </w:del>
                      </w:p>
                    </w:txbxContent>
                  </v:textbox>
                </v:rect>
                <v:line id="Line 106" o:spid="_x0000_s12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" strokeweight="2pt"/>
                <v:line id="Line 107" o:spid="_x0000_s12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" strokeweight="2pt"/>
                <v:line id="Line 108" o:spid="_x0000_s12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" strokeweight="2pt"/>
                <v:rect id="Rectangle 109" o:spid="_x0000_s12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14:paraId="6939BA83" w14:textId="77777777" w:rsidR="005C4EE4" w:rsidRDefault="005C4EE4">
                        <w:pPr>
                          <w:pStyle w:val="a7"/>
                          <w:jc w:val="center"/>
                          <w:rPr>
                            <w:sz w:val="18"/>
                          </w:rPr>
                        </w:pPr>
                        <w:proofErr w:type="spellStart"/>
                        <w:r>
                          <w:rPr>
                            <w:sz w:val="18"/>
                          </w:rPr>
                          <w:t>Лит</w:t>
                        </w:r>
                        <w:proofErr w:type="spellEnd"/>
                        <w:r>
                          <w:rPr>
                            <w:sz w:val="18"/>
                          </w:rPr>
                          <w:t>.</w:t>
                        </w:r>
                      </w:p>
                    </w:txbxContent>
                  </v:textbox>
                </v:rect>
                <v:rect id="Rectangle 110" o:spid="_x0000_s12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4E0161E7" w14:textId="77777777" w:rsidR="005C4EE4" w:rsidRDefault="005C4EE4">
                        <w:pPr>
                          <w:pStyle w:val="a7"/>
                          <w:jc w:val="center"/>
                          <w:rPr>
                            <w:sz w:val="18"/>
                          </w:rPr>
                        </w:pPr>
                        <w:r>
                          <w:rPr>
                            <w:sz w:val="18"/>
                          </w:rPr>
                          <w:t>Листов</w:t>
                        </w:r>
                      </w:p>
                    </w:txbxContent>
                  </v:textbox>
                </v:rect>
                <v:rect id="Rectangle 111" o:spid="_x0000_s12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2C876856" w14:textId="78366F47" w:rsidR="005C4EE4" w:rsidRDefault="005C4EE4">
                        <w:pPr>
                          <w:pStyle w:val="a7"/>
                          <w:jc w:val="center"/>
                          <w:rPr>
                            <w:sz w:val="18"/>
                          </w:rPr>
                        </w:pPr>
                        <w:r>
                          <w:rPr>
                            <w:sz w:val="18"/>
                          </w:rPr>
                          <w:fldChar w:fldCharType="begin"/>
                        </w:r>
                        <w:r>
                          <w:rPr>
                            <w:sz w:val="18"/>
                          </w:rPr>
                          <w:instrText xml:space="preserve"> SECTIONPAGES  \* LOWER </w:instrText>
                        </w:r>
                        <w:r>
                          <w:rPr>
                            <w:sz w:val="18"/>
                          </w:rPr>
                          <w:fldChar w:fldCharType="separate"/>
                        </w:r>
                        <w:r w:rsidR="008E7446">
                          <w:rPr>
                            <w:noProof/>
                            <w:sz w:val="18"/>
                          </w:rPr>
                          <w:t>1</w:t>
                        </w:r>
                        <w:r>
                          <w:rPr>
                            <w:sz w:val="18"/>
                          </w:rPr>
                          <w:fldChar w:fldCharType="end"/>
                        </w:r>
                      </w:p>
                    </w:txbxContent>
                  </v:textbox>
                </v:rect>
                <v:line id="Line 112" o:spid="_x0000_s12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n6xAAAANwAAAAPAAAAZHJzL2Rvd25yZXYueG1sRI/RagIx&#10;FETfhf5DuIW+adbS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Gx+mfrEAAAA3AAAAA8A&#10;AAAAAAAAAAAAAAAABwIAAGRycy9kb3ducmV2LnhtbFBLBQYAAAAAAwADALcAAAD4AgAAAAA=&#10;" strokeweight="1pt"/>
                <v:line id="Line 113" o:spid="_x0000_s12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rect id="Rectangle 114" o:spid="_x0000_s124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" filled="f" stroked="f" strokeweight=".25pt">
                  <v:textbox inset="1pt,1pt,1pt,1pt">
                    <w:txbxContent>
                      <w:p w14:paraId="490C6545" w14:textId="77777777" w:rsidR="005C4EE4" w:rsidRDefault="005C4EE4">
                        <w:pPr>
                          <w:pStyle w:val="a7"/>
                          <w:jc w:val="center"/>
                          <w:rPr>
                            <w:rFonts w:ascii="Journal" w:hAnsi="Journal"/>
                            <w:sz w:val="24"/>
                          </w:rPr>
                        </w:pPr>
                        <w:del w:id="682" w:author="Alex" w:date="2020-06-11T04:08:00Z">
                          <w:r w:rsidDel="00FF14C6">
                            <w:rPr>
                              <w:sz w:val="24"/>
                            </w:rPr>
                            <w:delText>Организация</w:delText>
                          </w:r>
                        </w:del>
                      </w:p>
                    </w:txbxContent>
                  </v:textbox>
                </v:rect>
                <w10:wrap anchorx="page" anchory="page"/>
                <w10:anchorlock/>
              </v:group>
            </w:pict>
          </mc:Fallback>
        </mc:AlternateContent>
      </w:r>
    </w:ins>
    <w:del w:id="683" w:author="Alex" w:date="2020-06-11T03:57:00Z">
      <w:r w:rsidDel="00C13C2C">
        <w:rPr>
          <w:noProof/>
          <w:sz w:val="20"/>
          <w:lang w:eastAsia="ru-RU"/>
        </w:rPr>
        <mc:AlternateContent>
          <mc:Choice Requires="wps">
            <w:drawing>
              <wp:anchor distT="0" distB="0" distL="114300" distR="114300" simplePos="0" relativeHeight="251678720" behindDoc="0" locked="1" layoutInCell="0" allowOverlap="1" wp14:anchorId="70EBF4B2" wp14:editId="2717445B">
                <wp:simplePos x="0" y="0"/>
                <wp:positionH relativeFrom="page">
                  <wp:posOffset>720090</wp:posOffset>
                </wp:positionH>
                <wp:positionV relativeFrom="page">
                  <wp:posOffset>252095</wp:posOffset>
                </wp:positionV>
                <wp:extent cx="6588760" cy="10189210"/>
                <wp:effectExtent l="15240" t="13970" r="15875" b="17145"/>
                <wp:wrapNone/>
                <wp:docPr id="597" name="Прямоугольник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DFA78" id="Прямоугольник 597" o:spid="_x0000_s1026" style="position:absolute;margin-left:56.7pt;margin-top:19.85pt;width:518.8pt;height:802.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Aa&#10;uB8E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r w:rsidDel="00C13C2C">
        <w:rPr>
          <w:rFonts w:ascii="Times New Roman" w:hAnsi="Times New Roman" w:cs="Times New Roman"/>
          <w:sz w:val="28"/>
          <w:szCs w:val="28"/>
          <w:lang w:val="en-US"/>
        </w:rPr>
        <w:delText>2020</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C3B6B" w14:textId="77777777" w:rsidR="00FD38D1" w:rsidRDefault="00FD38D1" w:rsidP="008F2220">
      <w:pPr>
        <w:spacing w:after="0" w:line="240" w:lineRule="auto"/>
      </w:pPr>
      <w:r>
        <w:separator/>
      </w:r>
    </w:p>
  </w:footnote>
  <w:footnote w:type="continuationSeparator" w:id="0">
    <w:p w14:paraId="35C247B1" w14:textId="77777777" w:rsidR="00FD38D1" w:rsidRDefault="00FD38D1" w:rsidP="008F22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5E093" w14:textId="4BC84633" w:rsidR="005C4EE4" w:rsidRDefault="005C4EE4" w:rsidP="009533D2">
    <w:pPr>
      <w:spacing w:before="240" w:after="0" w:line="360" w:lineRule="auto"/>
      <w:jc w:val="center"/>
      <w:rPr>
        <w:rFonts w:ascii="Times New Roman" w:eastAsia="Times New Roman" w:hAnsi="Times New Roman" w:cs="Times New Roman"/>
        <w:sz w:val="28"/>
        <w:szCs w:val="28"/>
        <w:lang w:eastAsia="ru-RU"/>
      </w:rPr>
    </w:pPr>
    <w:bookmarkStart w:id="1" w:name="_Hlk41576633"/>
    <w:r w:rsidRPr="008F2220">
      <w:rPr>
        <w:rFonts w:ascii="Times New Roman" w:eastAsia="Times New Roman" w:hAnsi="Times New Roman" w:cs="Times New Roman"/>
        <w:sz w:val="28"/>
        <w:szCs w:val="28"/>
        <w:lang w:eastAsia="ru-RU"/>
      </w:rPr>
      <w:t>Министерство образования Новосибирской области</w:t>
    </w:r>
  </w:p>
  <w:p w14:paraId="7248DE45" w14:textId="77777777" w:rsidR="005C4EE4" w:rsidRDefault="005C4EE4" w:rsidP="009533D2">
    <w:pPr>
      <w:spacing w:after="0" w:line="360" w:lineRule="auto"/>
      <w:jc w:val="center"/>
      <w:rPr>
        <w:rFonts w:ascii="Times New Roman" w:eastAsia="Times New Roman" w:hAnsi="Times New Roman" w:cs="Times New Roman"/>
        <w:sz w:val="28"/>
        <w:szCs w:val="28"/>
        <w:lang w:eastAsia="ru-RU"/>
      </w:rPr>
    </w:pPr>
    <w:r w:rsidRPr="008F2220">
      <w:rPr>
        <w:rFonts w:ascii="Times New Roman" w:eastAsia="Times New Roman" w:hAnsi="Times New Roman" w:cs="Times New Roman"/>
        <w:sz w:val="28"/>
        <w:szCs w:val="28"/>
        <w:lang w:eastAsia="ru-RU"/>
      </w:rPr>
      <w:t>ГБПОУ НСО «Новосибирский авиационный технический колледж</w:t>
    </w:r>
  </w:p>
  <w:p w14:paraId="72F0A0BF" w14:textId="31CF219A" w:rsidR="005C4EE4" w:rsidRPr="008F2220" w:rsidRDefault="005C4EE4" w:rsidP="009533D2">
    <w:pPr>
      <w:spacing w:after="0" w:line="360" w:lineRule="auto"/>
      <w:jc w:val="center"/>
      <w:rPr>
        <w:rFonts w:ascii="Times New Roman" w:eastAsia="Times New Roman" w:hAnsi="Times New Roman" w:cs="Times New Roman"/>
        <w:sz w:val="28"/>
        <w:szCs w:val="28"/>
        <w:lang w:eastAsia="ru-RU"/>
      </w:rPr>
    </w:pPr>
    <w:r w:rsidRPr="008F2220">
      <w:rPr>
        <w:rFonts w:ascii="Times New Roman" w:eastAsia="Times New Roman" w:hAnsi="Times New Roman" w:cs="Times New Roman"/>
        <w:sz w:val="28"/>
        <w:szCs w:val="28"/>
        <w:lang w:eastAsia="ru-RU"/>
      </w:rPr>
      <w:t xml:space="preserve">имени Б.С. </w:t>
    </w:r>
    <w:proofErr w:type="spellStart"/>
    <w:r w:rsidRPr="008F2220">
      <w:rPr>
        <w:rFonts w:ascii="Times New Roman" w:eastAsia="Times New Roman" w:hAnsi="Times New Roman" w:cs="Times New Roman"/>
        <w:sz w:val="28"/>
        <w:szCs w:val="28"/>
        <w:lang w:eastAsia="ru-RU"/>
      </w:rPr>
      <w:t>Галущака</w:t>
    </w:r>
    <w:proofErr w:type="spellEnd"/>
    <w:r w:rsidRPr="008F2220">
      <w:rPr>
        <w:rFonts w:ascii="Times New Roman" w:eastAsia="Times New Roman" w:hAnsi="Times New Roman" w:cs="Times New Roman"/>
        <w:sz w:val="28"/>
        <w:szCs w:val="28"/>
        <w:lang w:eastAsia="ru-RU"/>
      </w:rPr>
      <w:t>»</w:t>
    </w:r>
  </w:p>
  <w:bookmarkEnd w:id="1"/>
  <w:p w14:paraId="4F4EE597" w14:textId="77777777" w:rsidR="005C4EE4" w:rsidRDefault="005C4EE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6C010" w14:textId="197B4F97" w:rsidR="005C4EE4" w:rsidRPr="001A2A13" w:rsidRDefault="005C4EE4" w:rsidP="001A2A13">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11718" w14:textId="77777777" w:rsidR="005C4EE4" w:rsidRPr="009533D2" w:rsidRDefault="005C4EE4" w:rsidP="009533D2">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AC8F0" w14:textId="7CE14DF5" w:rsidR="005C4EE4" w:rsidRDefault="005C4EE4" w:rsidP="006E501B">
    <w:pPr>
      <w:pStyle w:val="a3"/>
      <w:spacing w:line="360" w:lineRule="auto"/>
      <w:jc w:val="center"/>
      <w:rPr>
        <w:ins w:id="437" w:author="Пользователь Windows" w:date="2020-06-10T23:36:00Z"/>
        <w:rFonts w:ascii="Times New Roman" w:hAnsi="Times New Roman" w:cs="Times New Roman"/>
        <w:sz w:val="28"/>
        <w:szCs w:val="28"/>
      </w:rPr>
    </w:pPr>
    <w:r w:rsidRPr="009533D2">
      <w:rPr>
        <w:rFonts w:ascii="Times New Roman" w:hAnsi="Times New Roman" w:cs="Times New Roman"/>
        <w:sz w:val="28"/>
        <w:szCs w:val="28"/>
      </w:rPr>
      <w:t>Приложение А</w:t>
    </w:r>
  </w:p>
  <w:p w14:paraId="7A8C33DE" w14:textId="25AF8C00" w:rsidR="005C4EE4" w:rsidRPr="009533D2" w:rsidRDefault="005C4EE4" w:rsidP="006E501B">
    <w:pPr>
      <w:pStyle w:val="a3"/>
      <w:spacing w:line="360" w:lineRule="auto"/>
      <w:jc w:val="center"/>
      <w:rPr>
        <w:rFonts w:ascii="Times New Roman" w:hAnsi="Times New Roman" w:cs="Times New Roman"/>
        <w:sz w:val="28"/>
        <w:szCs w:val="28"/>
      </w:rPr>
    </w:pPr>
    <w:ins w:id="438" w:author="Пользователь Windows" w:date="2020-06-10T23:36:00Z">
      <w:r>
        <w:rPr>
          <w:rFonts w:ascii="Times New Roman" w:hAnsi="Times New Roman" w:cs="Times New Roman"/>
          <w:sz w:val="28"/>
          <w:szCs w:val="28"/>
        </w:rPr>
        <w:t>(обязательное)</w:t>
      </w:r>
    </w:ins>
  </w:p>
  <w:p w14:paraId="6A78A065" w14:textId="082DCE32" w:rsidR="005C4EE4" w:rsidRPr="003521E0" w:rsidRDefault="005C4EE4" w:rsidP="009533D2">
    <w:pPr>
      <w:pStyle w:val="a3"/>
      <w:spacing w:line="360" w:lineRule="auto"/>
      <w:jc w:val="center"/>
      <w:rPr>
        <w:rFonts w:ascii="Times New Roman" w:hAnsi="Times New Roman" w:cs="Times New Roman"/>
        <w:sz w:val="28"/>
        <w:szCs w:val="28"/>
      </w:rPr>
    </w:pPr>
    <w:r w:rsidRPr="009533D2">
      <w:rPr>
        <w:rFonts w:ascii="Times New Roman" w:hAnsi="Times New Roman" w:cs="Times New Roman"/>
        <w:sz w:val="28"/>
        <w:szCs w:val="28"/>
      </w:rPr>
      <w:t>Техническое задание</w:t>
    </w:r>
  </w:p>
  <w:p w14:paraId="3021D808" w14:textId="7B4B30E3" w:rsidR="005C4EE4" w:rsidRDefault="005C4EE4" w:rsidP="00B65655">
    <w:pPr>
      <w:spacing w:before="240" w:after="0" w:line="360" w:lineRule="auto"/>
      <w:jc w:val="center"/>
      <w:rPr>
        <w:rFonts w:ascii="Times New Roman" w:eastAsia="Times New Roman" w:hAnsi="Times New Roman" w:cs="Times New Roman"/>
        <w:sz w:val="28"/>
        <w:szCs w:val="28"/>
        <w:lang w:eastAsia="ru-RU"/>
      </w:rPr>
    </w:pPr>
    <w:r w:rsidRPr="008F2220">
      <w:rPr>
        <w:rFonts w:ascii="Times New Roman" w:eastAsia="Times New Roman" w:hAnsi="Times New Roman" w:cs="Times New Roman"/>
        <w:sz w:val="28"/>
        <w:szCs w:val="28"/>
        <w:lang w:eastAsia="ru-RU"/>
      </w:rPr>
      <w:t>Министерство образования Новосибирской области</w:t>
    </w:r>
  </w:p>
  <w:p w14:paraId="1D697DDB" w14:textId="77777777" w:rsidR="005C4EE4" w:rsidRDefault="005C4EE4" w:rsidP="00B65655">
    <w:pPr>
      <w:spacing w:after="0" w:line="360" w:lineRule="auto"/>
      <w:jc w:val="center"/>
      <w:rPr>
        <w:rFonts w:ascii="Times New Roman" w:eastAsia="Times New Roman" w:hAnsi="Times New Roman" w:cs="Times New Roman"/>
        <w:sz w:val="28"/>
        <w:szCs w:val="28"/>
        <w:lang w:eastAsia="ru-RU"/>
      </w:rPr>
    </w:pPr>
    <w:r w:rsidRPr="008F2220">
      <w:rPr>
        <w:rFonts w:ascii="Times New Roman" w:eastAsia="Times New Roman" w:hAnsi="Times New Roman" w:cs="Times New Roman"/>
        <w:sz w:val="28"/>
        <w:szCs w:val="28"/>
        <w:lang w:eastAsia="ru-RU"/>
      </w:rPr>
      <w:t>ГБПОУ НСО «Новосибирский авиационный технический колледж</w:t>
    </w:r>
  </w:p>
  <w:p w14:paraId="730DF0F4" w14:textId="77777777" w:rsidR="005C4EE4" w:rsidRPr="008F2220" w:rsidRDefault="005C4EE4" w:rsidP="00B65655">
    <w:pPr>
      <w:spacing w:after="0" w:line="360" w:lineRule="auto"/>
      <w:jc w:val="center"/>
      <w:rPr>
        <w:rFonts w:ascii="Times New Roman" w:eastAsia="Times New Roman" w:hAnsi="Times New Roman" w:cs="Times New Roman"/>
        <w:sz w:val="28"/>
        <w:szCs w:val="28"/>
        <w:lang w:eastAsia="ru-RU"/>
      </w:rPr>
    </w:pPr>
    <w:r w:rsidRPr="008F2220">
      <w:rPr>
        <w:rFonts w:ascii="Times New Roman" w:eastAsia="Times New Roman" w:hAnsi="Times New Roman" w:cs="Times New Roman"/>
        <w:sz w:val="28"/>
        <w:szCs w:val="28"/>
        <w:lang w:eastAsia="ru-RU"/>
      </w:rPr>
      <w:t xml:space="preserve">имени Б.С. </w:t>
    </w:r>
    <w:proofErr w:type="spellStart"/>
    <w:r w:rsidRPr="008F2220">
      <w:rPr>
        <w:rFonts w:ascii="Times New Roman" w:eastAsia="Times New Roman" w:hAnsi="Times New Roman" w:cs="Times New Roman"/>
        <w:sz w:val="28"/>
        <w:szCs w:val="28"/>
        <w:lang w:eastAsia="ru-RU"/>
      </w:rPr>
      <w:t>Галущака</w:t>
    </w:r>
    <w:proofErr w:type="spellEnd"/>
    <w:r w:rsidRPr="008F2220">
      <w:rPr>
        <w:rFonts w:ascii="Times New Roman" w:eastAsia="Times New Roman" w:hAnsi="Times New Roman" w:cs="Times New Roman"/>
        <w:sz w:val="28"/>
        <w:szCs w:val="28"/>
        <w:lang w:eastAsia="ru-RU"/>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28697" w14:textId="37A9F447" w:rsidR="005C4EE4" w:rsidDel="00C13C2C" w:rsidRDefault="005C4EE4">
    <w:pPr>
      <w:pStyle w:val="a3"/>
      <w:spacing w:before="240" w:line="480" w:lineRule="auto"/>
      <w:jc w:val="center"/>
      <w:rPr>
        <w:ins w:id="441" w:author="Пользователь Windows" w:date="2020-06-10T23:36:00Z"/>
        <w:del w:id="442" w:author="Alex" w:date="2020-06-11T03:57:00Z"/>
        <w:rFonts w:ascii="Times New Roman" w:hAnsi="Times New Roman" w:cs="Times New Roman"/>
        <w:sz w:val="28"/>
        <w:szCs w:val="28"/>
      </w:rPr>
      <w:pPrChange w:id="443" w:author="Alex" w:date="2020-06-11T04:05:00Z">
        <w:pPr>
          <w:pStyle w:val="a3"/>
          <w:spacing w:line="360" w:lineRule="auto"/>
          <w:jc w:val="center"/>
        </w:pPr>
      </w:pPrChange>
    </w:pPr>
    <w:ins w:id="444" w:author="Alex" w:date="2020-06-11T04:04:00Z">
      <w:r>
        <w:rPr>
          <w:rFonts w:ascii="Times New Roman" w:hAnsi="Times New Roman" w:cs="Times New Roman"/>
          <w:sz w:val="28"/>
          <w:szCs w:val="28"/>
        </w:rPr>
        <w:t>Приложение Б</w:t>
      </w:r>
    </w:ins>
    <w:del w:id="445" w:author="Alex" w:date="2020-06-11T03:57:00Z">
      <w:r w:rsidRPr="009533D2" w:rsidDel="00C13C2C">
        <w:rPr>
          <w:rFonts w:ascii="Times New Roman" w:hAnsi="Times New Roman" w:cs="Times New Roman"/>
          <w:sz w:val="28"/>
          <w:szCs w:val="28"/>
        </w:rPr>
        <w:delText>Приложение А</w:delText>
      </w:r>
    </w:del>
  </w:p>
  <w:p w14:paraId="0932428C" w14:textId="2E22739C" w:rsidR="005C4EE4" w:rsidRPr="009533D2" w:rsidDel="00C13C2C" w:rsidRDefault="005C4EE4">
    <w:pPr>
      <w:pStyle w:val="a3"/>
      <w:spacing w:line="480" w:lineRule="auto"/>
      <w:jc w:val="center"/>
      <w:rPr>
        <w:del w:id="446" w:author="Alex" w:date="2020-06-11T03:57:00Z"/>
        <w:rFonts w:ascii="Times New Roman" w:hAnsi="Times New Roman" w:cs="Times New Roman"/>
        <w:sz w:val="28"/>
        <w:szCs w:val="28"/>
      </w:rPr>
      <w:pPrChange w:id="447" w:author="Alex" w:date="2020-06-11T04:04:00Z">
        <w:pPr>
          <w:pStyle w:val="a3"/>
          <w:spacing w:line="360" w:lineRule="auto"/>
          <w:jc w:val="center"/>
        </w:pPr>
      </w:pPrChange>
    </w:pPr>
    <w:ins w:id="448" w:author="Пользователь Windows" w:date="2020-06-10T23:36:00Z">
      <w:del w:id="449" w:author="Alex" w:date="2020-06-11T03:57:00Z">
        <w:r w:rsidDel="00C13C2C">
          <w:rPr>
            <w:rFonts w:ascii="Times New Roman" w:hAnsi="Times New Roman" w:cs="Times New Roman"/>
            <w:sz w:val="28"/>
            <w:szCs w:val="28"/>
          </w:rPr>
          <w:delText>(обязательное)</w:delText>
        </w:r>
      </w:del>
    </w:ins>
  </w:p>
  <w:p w14:paraId="682FB9B7" w14:textId="4891A189" w:rsidR="005C4EE4" w:rsidRPr="003521E0" w:rsidDel="00C13C2C" w:rsidRDefault="005C4EE4">
    <w:pPr>
      <w:pStyle w:val="a3"/>
      <w:spacing w:line="480" w:lineRule="auto"/>
      <w:jc w:val="center"/>
      <w:rPr>
        <w:del w:id="450" w:author="Alex" w:date="2020-06-11T03:57:00Z"/>
        <w:rFonts w:ascii="Times New Roman" w:hAnsi="Times New Roman" w:cs="Times New Roman"/>
        <w:sz w:val="28"/>
        <w:szCs w:val="28"/>
      </w:rPr>
      <w:pPrChange w:id="451" w:author="Alex" w:date="2020-06-11T04:04:00Z">
        <w:pPr>
          <w:pStyle w:val="a3"/>
          <w:spacing w:line="360" w:lineRule="auto"/>
          <w:jc w:val="center"/>
        </w:pPr>
      </w:pPrChange>
    </w:pPr>
    <w:del w:id="452" w:author="Alex" w:date="2020-06-11T03:57:00Z">
      <w:r w:rsidRPr="009533D2" w:rsidDel="00C13C2C">
        <w:rPr>
          <w:rFonts w:ascii="Times New Roman" w:hAnsi="Times New Roman" w:cs="Times New Roman"/>
          <w:sz w:val="28"/>
          <w:szCs w:val="28"/>
        </w:rPr>
        <w:delText>Техническое задание</w:delText>
      </w:r>
    </w:del>
  </w:p>
  <w:p w14:paraId="09F49EEA" w14:textId="07661DC7" w:rsidR="005C4EE4" w:rsidDel="00C13C2C" w:rsidRDefault="005C4EE4">
    <w:pPr>
      <w:spacing w:before="240" w:after="0" w:line="480" w:lineRule="auto"/>
      <w:jc w:val="center"/>
      <w:rPr>
        <w:del w:id="453" w:author="Alex" w:date="2020-06-11T03:57:00Z"/>
        <w:rFonts w:ascii="Times New Roman" w:eastAsia="Times New Roman" w:hAnsi="Times New Roman" w:cs="Times New Roman"/>
        <w:sz w:val="28"/>
        <w:szCs w:val="28"/>
        <w:lang w:eastAsia="ru-RU"/>
      </w:rPr>
      <w:pPrChange w:id="454" w:author="Alex" w:date="2020-06-11T04:04:00Z">
        <w:pPr>
          <w:spacing w:before="240" w:after="0" w:line="360" w:lineRule="auto"/>
          <w:jc w:val="center"/>
        </w:pPr>
      </w:pPrChange>
    </w:pPr>
    <w:del w:id="455" w:author="Alex" w:date="2020-06-11T03:57:00Z">
      <w:r w:rsidRPr="008F2220" w:rsidDel="00C13C2C">
        <w:rPr>
          <w:rFonts w:ascii="Times New Roman" w:eastAsia="Times New Roman" w:hAnsi="Times New Roman" w:cs="Times New Roman"/>
          <w:sz w:val="28"/>
          <w:szCs w:val="28"/>
          <w:lang w:eastAsia="ru-RU"/>
        </w:rPr>
        <w:delText>Министерство образования Новосибирской области</w:delText>
      </w:r>
    </w:del>
  </w:p>
  <w:p w14:paraId="08812D09" w14:textId="4F057AB5" w:rsidR="005C4EE4" w:rsidDel="00C13C2C" w:rsidRDefault="005C4EE4">
    <w:pPr>
      <w:spacing w:after="0" w:line="480" w:lineRule="auto"/>
      <w:jc w:val="center"/>
      <w:rPr>
        <w:del w:id="456" w:author="Alex" w:date="2020-06-11T03:57:00Z"/>
        <w:rFonts w:ascii="Times New Roman" w:eastAsia="Times New Roman" w:hAnsi="Times New Roman" w:cs="Times New Roman"/>
        <w:sz w:val="28"/>
        <w:szCs w:val="28"/>
        <w:lang w:eastAsia="ru-RU"/>
      </w:rPr>
      <w:pPrChange w:id="457" w:author="Alex" w:date="2020-06-11T04:04:00Z">
        <w:pPr>
          <w:spacing w:after="0" w:line="360" w:lineRule="auto"/>
          <w:jc w:val="center"/>
        </w:pPr>
      </w:pPrChange>
    </w:pPr>
    <w:del w:id="458" w:author="Alex" w:date="2020-06-11T03:57:00Z">
      <w:r w:rsidRPr="008F2220" w:rsidDel="00C13C2C">
        <w:rPr>
          <w:rFonts w:ascii="Times New Roman" w:eastAsia="Times New Roman" w:hAnsi="Times New Roman" w:cs="Times New Roman"/>
          <w:sz w:val="28"/>
          <w:szCs w:val="28"/>
          <w:lang w:eastAsia="ru-RU"/>
        </w:rPr>
        <w:delText>ГБПОУ НСО «Новосибирский авиационный технический колледж</w:delText>
      </w:r>
    </w:del>
  </w:p>
  <w:p w14:paraId="5EA96452" w14:textId="20416119" w:rsidR="005C4EE4" w:rsidRPr="008F2220" w:rsidRDefault="005C4EE4">
    <w:pPr>
      <w:spacing w:after="0" w:line="480" w:lineRule="auto"/>
      <w:jc w:val="center"/>
      <w:rPr>
        <w:rFonts w:ascii="Times New Roman" w:eastAsia="Times New Roman" w:hAnsi="Times New Roman" w:cs="Times New Roman"/>
        <w:sz w:val="28"/>
        <w:szCs w:val="28"/>
        <w:lang w:eastAsia="ru-RU"/>
      </w:rPr>
      <w:pPrChange w:id="459" w:author="Alex" w:date="2020-06-11T04:04:00Z">
        <w:pPr>
          <w:spacing w:after="0" w:line="360" w:lineRule="auto"/>
          <w:jc w:val="center"/>
        </w:pPr>
      </w:pPrChange>
    </w:pPr>
    <w:del w:id="460" w:author="Alex" w:date="2020-06-11T03:57:00Z">
      <w:r w:rsidRPr="008F2220" w:rsidDel="00C13C2C">
        <w:rPr>
          <w:rFonts w:ascii="Times New Roman" w:eastAsia="Times New Roman" w:hAnsi="Times New Roman" w:cs="Times New Roman"/>
          <w:sz w:val="28"/>
          <w:szCs w:val="28"/>
          <w:lang w:eastAsia="ru-RU"/>
        </w:rPr>
        <w:delText>имени Б.С. Галущака»</w:delText>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B7020" w14:textId="40029FDA" w:rsidR="005C4EE4" w:rsidDel="00C13C2C" w:rsidRDefault="005C4EE4">
    <w:pPr>
      <w:pStyle w:val="a3"/>
      <w:spacing w:before="240" w:line="480" w:lineRule="auto"/>
      <w:jc w:val="center"/>
      <w:rPr>
        <w:ins w:id="520" w:author="Пользователь Windows" w:date="2020-06-10T23:36:00Z"/>
        <w:del w:id="521" w:author="Alex" w:date="2020-06-11T03:57:00Z"/>
        <w:rFonts w:ascii="Times New Roman" w:hAnsi="Times New Roman" w:cs="Times New Roman"/>
        <w:sz w:val="28"/>
        <w:szCs w:val="28"/>
      </w:rPr>
      <w:pPrChange w:id="522" w:author="Alex" w:date="2020-06-11T04:05:00Z">
        <w:pPr>
          <w:pStyle w:val="a3"/>
          <w:spacing w:line="360" w:lineRule="auto"/>
          <w:jc w:val="center"/>
        </w:pPr>
      </w:pPrChange>
    </w:pPr>
    <w:ins w:id="523" w:author="Alex" w:date="2020-06-11T04:04:00Z">
      <w:r>
        <w:rPr>
          <w:rFonts w:ascii="Times New Roman" w:hAnsi="Times New Roman" w:cs="Times New Roman"/>
          <w:sz w:val="28"/>
          <w:szCs w:val="28"/>
        </w:rPr>
        <w:t xml:space="preserve">Приложение </w:t>
      </w:r>
    </w:ins>
    <w:ins w:id="524" w:author="Alex" w:date="2020-06-11T04:13:00Z">
      <w:r>
        <w:rPr>
          <w:rFonts w:ascii="Times New Roman" w:hAnsi="Times New Roman" w:cs="Times New Roman"/>
          <w:sz w:val="28"/>
          <w:szCs w:val="28"/>
        </w:rPr>
        <w:t>В</w:t>
      </w:r>
    </w:ins>
    <w:del w:id="525" w:author="Alex" w:date="2020-06-11T03:57:00Z">
      <w:r w:rsidRPr="009533D2" w:rsidDel="00C13C2C">
        <w:rPr>
          <w:rFonts w:ascii="Times New Roman" w:hAnsi="Times New Roman" w:cs="Times New Roman"/>
          <w:sz w:val="28"/>
          <w:szCs w:val="28"/>
        </w:rPr>
        <w:delText>Приложение А</w:delText>
      </w:r>
    </w:del>
  </w:p>
  <w:p w14:paraId="5B09571C" w14:textId="77777777" w:rsidR="005C4EE4" w:rsidRPr="009533D2" w:rsidDel="00C13C2C" w:rsidRDefault="005C4EE4">
    <w:pPr>
      <w:pStyle w:val="a3"/>
      <w:spacing w:line="480" w:lineRule="auto"/>
      <w:jc w:val="center"/>
      <w:rPr>
        <w:del w:id="526" w:author="Alex" w:date="2020-06-11T03:57:00Z"/>
        <w:rFonts w:ascii="Times New Roman" w:hAnsi="Times New Roman" w:cs="Times New Roman"/>
        <w:sz w:val="28"/>
        <w:szCs w:val="28"/>
      </w:rPr>
      <w:pPrChange w:id="527" w:author="Alex" w:date="2020-06-11T04:04:00Z">
        <w:pPr>
          <w:pStyle w:val="a3"/>
          <w:spacing w:line="360" w:lineRule="auto"/>
          <w:jc w:val="center"/>
        </w:pPr>
      </w:pPrChange>
    </w:pPr>
    <w:ins w:id="528" w:author="Пользователь Windows" w:date="2020-06-10T23:36:00Z">
      <w:del w:id="529" w:author="Alex" w:date="2020-06-11T03:57:00Z">
        <w:r w:rsidDel="00C13C2C">
          <w:rPr>
            <w:rFonts w:ascii="Times New Roman" w:hAnsi="Times New Roman" w:cs="Times New Roman"/>
            <w:sz w:val="28"/>
            <w:szCs w:val="28"/>
          </w:rPr>
          <w:delText>(обязательное)</w:delText>
        </w:r>
      </w:del>
    </w:ins>
  </w:p>
  <w:p w14:paraId="105FC50F" w14:textId="77777777" w:rsidR="005C4EE4" w:rsidRPr="003521E0" w:rsidDel="00C13C2C" w:rsidRDefault="005C4EE4">
    <w:pPr>
      <w:pStyle w:val="a3"/>
      <w:spacing w:line="480" w:lineRule="auto"/>
      <w:jc w:val="center"/>
      <w:rPr>
        <w:del w:id="530" w:author="Alex" w:date="2020-06-11T03:57:00Z"/>
        <w:rFonts w:ascii="Times New Roman" w:hAnsi="Times New Roman" w:cs="Times New Roman"/>
        <w:sz w:val="28"/>
        <w:szCs w:val="28"/>
      </w:rPr>
      <w:pPrChange w:id="531" w:author="Alex" w:date="2020-06-11T04:04:00Z">
        <w:pPr>
          <w:pStyle w:val="a3"/>
          <w:spacing w:line="360" w:lineRule="auto"/>
          <w:jc w:val="center"/>
        </w:pPr>
      </w:pPrChange>
    </w:pPr>
    <w:del w:id="532" w:author="Alex" w:date="2020-06-11T03:57:00Z">
      <w:r w:rsidRPr="009533D2" w:rsidDel="00C13C2C">
        <w:rPr>
          <w:rFonts w:ascii="Times New Roman" w:hAnsi="Times New Roman" w:cs="Times New Roman"/>
          <w:sz w:val="28"/>
          <w:szCs w:val="28"/>
        </w:rPr>
        <w:delText>Техническое задание</w:delText>
      </w:r>
    </w:del>
  </w:p>
  <w:p w14:paraId="45179BE7" w14:textId="77777777" w:rsidR="005C4EE4" w:rsidDel="00C13C2C" w:rsidRDefault="005C4EE4">
    <w:pPr>
      <w:spacing w:before="240" w:after="0" w:line="480" w:lineRule="auto"/>
      <w:jc w:val="center"/>
      <w:rPr>
        <w:del w:id="533" w:author="Alex" w:date="2020-06-11T03:57:00Z"/>
        <w:rFonts w:ascii="Times New Roman" w:eastAsia="Times New Roman" w:hAnsi="Times New Roman" w:cs="Times New Roman"/>
        <w:sz w:val="28"/>
        <w:szCs w:val="28"/>
        <w:lang w:eastAsia="ru-RU"/>
      </w:rPr>
      <w:pPrChange w:id="534" w:author="Alex" w:date="2020-06-11T04:04:00Z">
        <w:pPr>
          <w:spacing w:before="240" w:after="0" w:line="360" w:lineRule="auto"/>
          <w:jc w:val="center"/>
        </w:pPr>
      </w:pPrChange>
    </w:pPr>
    <w:del w:id="535" w:author="Alex" w:date="2020-06-11T03:57:00Z">
      <w:r w:rsidRPr="008F2220" w:rsidDel="00C13C2C">
        <w:rPr>
          <w:rFonts w:ascii="Times New Roman" w:eastAsia="Times New Roman" w:hAnsi="Times New Roman" w:cs="Times New Roman"/>
          <w:sz w:val="28"/>
          <w:szCs w:val="28"/>
          <w:lang w:eastAsia="ru-RU"/>
        </w:rPr>
        <w:delText>Министерство образования Новосибирской области</w:delText>
      </w:r>
    </w:del>
  </w:p>
  <w:p w14:paraId="35C4C363" w14:textId="77777777" w:rsidR="005C4EE4" w:rsidDel="00C13C2C" w:rsidRDefault="005C4EE4">
    <w:pPr>
      <w:spacing w:after="0" w:line="480" w:lineRule="auto"/>
      <w:jc w:val="center"/>
      <w:rPr>
        <w:del w:id="536" w:author="Alex" w:date="2020-06-11T03:57:00Z"/>
        <w:rFonts w:ascii="Times New Roman" w:eastAsia="Times New Roman" w:hAnsi="Times New Roman" w:cs="Times New Roman"/>
        <w:sz w:val="28"/>
        <w:szCs w:val="28"/>
        <w:lang w:eastAsia="ru-RU"/>
      </w:rPr>
      <w:pPrChange w:id="537" w:author="Alex" w:date="2020-06-11T04:04:00Z">
        <w:pPr>
          <w:spacing w:after="0" w:line="360" w:lineRule="auto"/>
          <w:jc w:val="center"/>
        </w:pPr>
      </w:pPrChange>
    </w:pPr>
    <w:del w:id="538" w:author="Alex" w:date="2020-06-11T03:57:00Z">
      <w:r w:rsidRPr="008F2220" w:rsidDel="00C13C2C">
        <w:rPr>
          <w:rFonts w:ascii="Times New Roman" w:eastAsia="Times New Roman" w:hAnsi="Times New Roman" w:cs="Times New Roman"/>
          <w:sz w:val="28"/>
          <w:szCs w:val="28"/>
          <w:lang w:eastAsia="ru-RU"/>
        </w:rPr>
        <w:delText>ГБПОУ НСО «Новосибирский авиационный технический колледж</w:delText>
      </w:r>
    </w:del>
  </w:p>
  <w:p w14:paraId="588877F8" w14:textId="77777777" w:rsidR="005C4EE4" w:rsidRPr="008F2220" w:rsidRDefault="005C4EE4">
    <w:pPr>
      <w:spacing w:after="0" w:line="480" w:lineRule="auto"/>
      <w:jc w:val="center"/>
      <w:rPr>
        <w:rFonts w:ascii="Times New Roman" w:eastAsia="Times New Roman" w:hAnsi="Times New Roman" w:cs="Times New Roman"/>
        <w:sz w:val="28"/>
        <w:szCs w:val="28"/>
        <w:lang w:eastAsia="ru-RU"/>
      </w:rPr>
      <w:pPrChange w:id="539" w:author="Alex" w:date="2020-06-11T04:04:00Z">
        <w:pPr>
          <w:spacing w:after="0" w:line="360" w:lineRule="auto"/>
          <w:jc w:val="center"/>
        </w:pPr>
      </w:pPrChange>
    </w:pPr>
    <w:del w:id="540" w:author="Alex" w:date="2020-06-11T03:57:00Z">
      <w:r w:rsidRPr="008F2220" w:rsidDel="00C13C2C">
        <w:rPr>
          <w:rFonts w:ascii="Times New Roman" w:eastAsia="Times New Roman" w:hAnsi="Times New Roman" w:cs="Times New Roman"/>
          <w:sz w:val="28"/>
          <w:szCs w:val="28"/>
          <w:lang w:eastAsia="ru-RU"/>
        </w:rPr>
        <w:delText>имени Б.С. Галущака»</w:delText>
      </w:r>
    </w:del>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6CD8D" w14:textId="77777777" w:rsidR="005C4EE4" w:rsidDel="00C13C2C" w:rsidRDefault="005C4EE4">
    <w:pPr>
      <w:pStyle w:val="a3"/>
      <w:spacing w:before="240" w:line="480" w:lineRule="auto"/>
      <w:jc w:val="center"/>
      <w:rPr>
        <w:ins w:id="604" w:author="Пользователь Windows" w:date="2020-06-10T23:36:00Z"/>
        <w:del w:id="605" w:author="Alex" w:date="2020-06-11T03:57:00Z"/>
        <w:rFonts w:ascii="Times New Roman" w:hAnsi="Times New Roman" w:cs="Times New Roman"/>
        <w:sz w:val="28"/>
        <w:szCs w:val="28"/>
      </w:rPr>
      <w:pPrChange w:id="606" w:author="Alex" w:date="2020-06-11T04:05:00Z">
        <w:pPr>
          <w:pStyle w:val="a3"/>
          <w:spacing w:line="360" w:lineRule="auto"/>
          <w:jc w:val="center"/>
        </w:pPr>
      </w:pPrChange>
    </w:pPr>
    <w:ins w:id="607" w:author="Alex" w:date="2020-06-11T04:04:00Z">
      <w:r>
        <w:rPr>
          <w:rFonts w:ascii="Times New Roman" w:hAnsi="Times New Roman" w:cs="Times New Roman"/>
          <w:sz w:val="28"/>
          <w:szCs w:val="28"/>
        </w:rPr>
        <w:t xml:space="preserve">Приложение </w:t>
      </w:r>
    </w:ins>
    <w:ins w:id="608" w:author="Alex" w:date="2020-06-11T04:12:00Z">
      <w:r>
        <w:rPr>
          <w:rFonts w:ascii="Times New Roman" w:hAnsi="Times New Roman" w:cs="Times New Roman"/>
          <w:sz w:val="28"/>
          <w:szCs w:val="28"/>
        </w:rPr>
        <w:t>Г</w:t>
      </w:r>
    </w:ins>
    <w:del w:id="609" w:author="Alex" w:date="2020-06-11T03:57:00Z">
      <w:r w:rsidRPr="009533D2" w:rsidDel="00C13C2C">
        <w:rPr>
          <w:rFonts w:ascii="Times New Roman" w:hAnsi="Times New Roman" w:cs="Times New Roman"/>
          <w:sz w:val="28"/>
          <w:szCs w:val="28"/>
        </w:rPr>
        <w:delText>Приложение А</w:delText>
      </w:r>
    </w:del>
  </w:p>
  <w:p w14:paraId="26D861A2" w14:textId="77777777" w:rsidR="005C4EE4" w:rsidRPr="009533D2" w:rsidDel="00C13C2C" w:rsidRDefault="005C4EE4">
    <w:pPr>
      <w:pStyle w:val="a3"/>
      <w:spacing w:line="480" w:lineRule="auto"/>
      <w:jc w:val="center"/>
      <w:rPr>
        <w:del w:id="610" w:author="Alex" w:date="2020-06-11T03:57:00Z"/>
        <w:rFonts w:ascii="Times New Roman" w:hAnsi="Times New Roman" w:cs="Times New Roman"/>
        <w:sz w:val="28"/>
        <w:szCs w:val="28"/>
      </w:rPr>
      <w:pPrChange w:id="611" w:author="Alex" w:date="2020-06-11T04:04:00Z">
        <w:pPr>
          <w:pStyle w:val="a3"/>
          <w:spacing w:line="360" w:lineRule="auto"/>
          <w:jc w:val="center"/>
        </w:pPr>
      </w:pPrChange>
    </w:pPr>
    <w:ins w:id="612" w:author="Пользователь Windows" w:date="2020-06-10T23:36:00Z">
      <w:del w:id="613" w:author="Alex" w:date="2020-06-11T03:57:00Z">
        <w:r w:rsidDel="00C13C2C">
          <w:rPr>
            <w:rFonts w:ascii="Times New Roman" w:hAnsi="Times New Roman" w:cs="Times New Roman"/>
            <w:sz w:val="28"/>
            <w:szCs w:val="28"/>
          </w:rPr>
          <w:delText>(обязательное)</w:delText>
        </w:r>
      </w:del>
    </w:ins>
  </w:p>
  <w:p w14:paraId="56263B4C" w14:textId="77777777" w:rsidR="005C4EE4" w:rsidRPr="003521E0" w:rsidDel="00C13C2C" w:rsidRDefault="005C4EE4">
    <w:pPr>
      <w:pStyle w:val="a3"/>
      <w:spacing w:line="480" w:lineRule="auto"/>
      <w:jc w:val="center"/>
      <w:rPr>
        <w:del w:id="614" w:author="Alex" w:date="2020-06-11T03:57:00Z"/>
        <w:rFonts w:ascii="Times New Roman" w:hAnsi="Times New Roman" w:cs="Times New Roman"/>
        <w:sz w:val="28"/>
        <w:szCs w:val="28"/>
      </w:rPr>
      <w:pPrChange w:id="615" w:author="Alex" w:date="2020-06-11T04:04:00Z">
        <w:pPr>
          <w:pStyle w:val="a3"/>
          <w:spacing w:line="360" w:lineRule="auto"/>
          <w:jc w:val="center"/>
        </w:pPr>
      </w:pPrChange>
    </w:pPr>
    <w:del w:id="616" w:author="Alex" w:date="2020-06-11T03:57:00Z">
      <w:r w:rsidRPr="009533D2" w:rsidDel="00C13C2C">
        <w:rPr>
          <w:rFonts w:ascii="Times New Roman" w:hAnsi="Times New Roman" w:cs="Times New Roman"/>
          <w:sz w:val="28"/>
          <w:szCs w:val="28"/>
        </w:rPr>
        <w:delText>Техническое задание</w:delText>
      </w:r>
    </w:del>
  </w:p>
  <w:p w14:paraId="13BDBC56" w14:textId="77777777" w:rsidR="005C4EE4" w:rsidDel="00C13C2C" w:rsidRDefault="005C4EE4">
    <w:pPr>
      <w:spacing w:before="240" w:after="0" w:line="480" w:lineRule="auto"/>
      <w:jc w:val="center"/>
      <w:rPr>
        <w:del w:id="617" w:author="Alex" w:date="2020-06-11T03:57:00Z"/>
        <w:rFonts w:ascii="Times New Roman" w:eastAsia="Times New Roman" w:hAnsi="Times New Roman" w:cs="Times New Roman"/>
        <w:sz w:val="28"/>
        <w:szCs w:val="28"/>
        <w:lang w:eastAsia="ru-RU"/>
      </w:rPr>
      <w:pPrChange w:id="618" w:author="Alex" w:date="2020-06-11T04:04:00Z">
        <w:pPr>
          <w:spacing w:before="240" w:after="0" w:line="360" w:lineRule="auto"/>
          <w:jc w:val="center"/>
        </w:pPr>
      </w:pPrChange>
    </w:pPr>
    <w:del w:id="619" w:author="Alex" w:date="2020-06-11T03:57:00Z">
      <w:r w:rsidRPr="008F2220" w:rsidDel="00C13C2C">
        <w:rPr>
          <w:rFonts w:ascii="Times New Roman" w:eastAsia="Times New Roman" w:hAnsi="Times New Roman" w:cs="Times New Roman"/>
          <w:sz w:val="28"/>
          <w:szCs w:val="28"/>
          <w:lang w:eastAsia="ru-RU"/>
        </w:rPr>
        <w:delText>Министерство образования Новосибирской области</w:delText>
      </w:r>
    </w:del>
  </w:p>
  <w:p w14:paraId="70EEEE08" w14:textId="77777777" w:rsidR="005C4EE4" w:rsidDel="00C13C2C" w:rsidRDefault="005C4EE4">
    <w:pPr>
      <w:spacing w:after="0" w:line="480" w:lineRule="auto"/>
      <w:jc w:val="center"/>
      <w:rPr>
        <w:del w:id="620" w:author="Alex" w:date="2020-06-11T03:57:00Z"/>
        <w:rFonts w:ascii="Times New Roman" w:eastAsia="Times New Roman" w:hAnsi="Times New Roman" w:cs="Times New Roman"/>
        <w:sz w:val="28"/>
        <w:szCs w:val="28"/>
        <w:lang w:eastAsia="ru-RU"/>
      </w:rPr>
      <w:pPrChange w:id="621" w:author="Alex" w:date="2020-06-11T04:04:00Z">
        <w:pPr>
          <w:spacing w:after="0" w:line="360" w:lineRule="auto"/>
          <w:jc w:val="center"/>
        </w:pPr>
      </w:pPrChange>
    </w:pPr>
    <w:del w:id="622" w:author="Alex" w:date="2020-06-11T03:57:00Z">
      <w:r w:rsidRPr="008F2220" w:rsidDel="00C13C2C">
        <w:rPr>
          <w:rFonts w:ascii="Times New Roman" w:eastAsia="Times New Roman" w:hAnsi="Times New Roman" w:cs="Times New Roman"/>
          <w:sz w:val="28"/>
          <w:szCs w:val="28"/>
          <w:lang w:eastAsia="ru-RU"/>
        </w:rPr>
        <w:delText>ГБПОУ НСО «Новосибирский авиационный технический колледж</w:delText>
      </w:r>
    </w:del>
  </w:p>
  <w:p w14:paraId="192E8AFD" w14:textId="77777777" w:rsidR="005C4EE4" w:rsidRPr="008F2220" w:rsidRDefault="005C4EE4">
    <w:pPr>
      <w:spacing w:after="0" w:line="480" w:lineRule="auto"/>
      <w:jc w:val="center"/>
      <w:rPr>
        <w:rFonts w:ascii="Times New Roman" w:eastAsia="Times New Roman" w:hAnsi="Times New Roman" w:cs="Times New Roman"/>
        <w:sz w:val="28"/>
        <w:szCs w:val="28"/>
        <w:lang w:eastAsia="ru-RU"/>
      </w:rPr>
      <w:pPrChange w:id="623" w:author="Alex" w:date="2020-06-11T04:04:00Z">
        <w:pPr>
          <w:spacing w:after="0" w:line="360" w:lineRule="auto"/>
          <w:jc w:val="center"/>
        </w:pPr>
      </w:pPrChange>
    </w:pPr>
    <w:del w:id="624" w:author="Alex" w:date="2020-06-11T03:57:00Z">
      <w:r w:rsidRPr="008F2220" w:rsidDel="00C13C2C">
        <w:rPr>
          <w:rFonts w:ascii="Times New Roman" w:eastAsia="Times New Roman" w:hAnsi="Times New Roman" w:cs="Times New Roman"/>
          <w:sz w:val="28"/>
          <w:szCs w:val="28"/>
          <w:lang w:eastAsia="ru-RU"/>
        </w:rPr>
        <w:delText>имени Б.С. Галущака»</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77A52"/>
    <w:multiLevelType w:val="hybridMultilevel"/>
    <w:tmpl w:val="C5667534"/>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7B25D7E"/>
    <w:multiLevelType w:val="hybridMultilevel"/>
    <w:tmpl w:val="04E05774"/>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6F7B4A"/>
    <w:multiLevelType w:val="hybridMultilevel"/>
    <w:tmpl w:val="851CE472"/>
    <w:lvl w:ilvl="0" w:tplc="BC64C89C">
      <w:start w:val="1"/>
      <w:numFmt w:val="bullet"/>
      <w:lvlText w:val="‒"/>
      <w:lvlJc w:val="left"/>
      <w:pPr>
        <w:ind w:left="360" w:hanging="360"/>
      </w:pPr>
      <w:rPr>
        <w:rFonts w:ascii="Times New Roman" w:hAnsi="Times New Roman"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122C4863"/>
    <w:multiLevelType w:val="multilevel"/>
    <w:tmpl w:val="D3782C42"/>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53C658D"/>
    <w:multiLevelType w:val="hybridMultilevel"/>
    <w:tmpl w:val="B8EE0B6A"/>
    <w:lvl w:ilvl="0" w:tplc="BC64C89C">
      <w:start w:val="1"/>
      <w:numFmt w:val="bullet"/>
      <w:lvlText w:val="‒"/>
      <w:lvlJc w:val="left"/>
      <w:pPr>
        <w:ind w:left="360" w:hanging="360"/>
      </w:pPr>
      <w:rPr>
        <w:rFonts w:ascii="Times New Roman" w:hAnsi="Times New Roman"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939484E"/>
    <w:multiLevelType w:val="hybridMultilevel"/>
    <w:tmpl w:val="2D407508"/>
    <w:lvl w:ilvl="0" w:tplc="44CCC438">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6" w15:restartNumberingAfterBreak="0">
    <w:nsid w:val="19E63BE4"/>
    <w:multiLevelType w:val="hybridMultilevel"/>
    <w:tmpl w:val="D23847B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1B6A6C43"/>
    <w:multiLevelType w:val="hybridMultilevel"/>
    <w:tmpl w:val="1ED063A0"/>
    <w:lvl w:ilvl="0" w:tplc="0928BA0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3A7E61"/>
    <w:multiLevelType w:val="hybridMultilevel"/>
    <w:tmpl w:val="64441DFE"/>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1EB35F13"/>
    <w:multiLevelType w:val="hybridMultilevel"/>
    <w:tmpl w:val="62B094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06A47D8"/>
    <w:multiLevelType w:val="hybridMultilevel"/>
    <w:tmpl w:val="77D8FAC4"/>
    <w:lvl w:ilvl="0" w:tplc="BC64C89C">
      <w:start w:val="1"/>
      <w:numFmt w:val="bullet"/>
      <w:lvlText w:val="‒"/>
      <w:lvlJc w:val="left"/>
      <w:pPr>
        <w:ind w:left="360" w:hanging="360"/>
      </w:pPr>
      <w:rPr>
        <w:rFonts w:ascii="Times New Roman" w:hAnsi="Times New Roman"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216551DE"/>
    <w:multiLevelType w:val="hybridMultilevel"/>
    <w:tmpl w:val="0608C90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2900314A"/>
    <w:multiLevelType w:val="hybridMultilevel"/>
    <w:tmpl w:val="42D65FCA"/>
    <w:lvl w:ilvl="0" w:tplc="44CCC43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95D163E"/>
    <w:multiLevelType w:val="hybridMultilevel"/>
    <w:tmpl w:val="0A00FE4C"/>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F93AE0"/>
    <w:multiLevelType w:val="hybridMultilevel"/>
    <w:tmpl w:val="CC9279C0"/>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2D46253C"/>
    <w:multiLevelType w:val="hybridMultilevel"/>
    <w:tmpl w:val="3780A074"/>
    <w:lvl w:ilvl="0" w:tplc="BC64C89C">
      <w:start w:val="1"/>
      <w:numFmt w:val="bullet"/>
      <w:lvlText w:val="‒"/>
      <w:lvlJc w:val="left"/>
      <w:pPr>
        <w:ind w:left="-1779" w:hanging="360"/>
      </w:pPr>
      <w:rPr>
        <w:rFonts w:ascii="Times New Roman" w:hAnsi="Times New Roman" w:cs="Times New Roman" w:hint="default"/>
      </w:rPr>
    </w:lvl>
    <w:lvl w:ilvl="1" w:tplc="04190003" w:tentative="1">
      <w:start w:val="1"/>
      <w:numFmt w:val="bullet"/>
      <w:lvlText w:val="o"/>
      <w:lvlJc w:val="left"/>
      <w:pPr>
        <w:ind w:left="-1059" w:hanging="360"/>
      </w:pPr>
      <w:rPr>
        <w:rFonts w:ascii="Courier New" w:hAnsi="Courier New" w:cs="Courier New" w:hint="default"/>
      </w:rPr>
    </w:lvl>
    <w:lvl w:ilvl="2" w:tplc="04190005" w:tentative="1">
      <w:start w:val="1"/>
      <w:numFmt w:val="bullet"/>
      <w:lvlText w:val=""/>
      <w:lvlJc w:val="left"/>
      <w:pPr>
        <w:ind w:left="-339" w:hanging="360"/>
      </w:pPr>
      <w:rPr>
        <w:rFonts w:ascii="Wingdings" w:hAnsi="Wingdings" w:hint="default"/>
      </w:rPr>
    </w:lvl>
    <w:lvl w:ilvl="3" w:tplc="04190001" w:tentative="1">
      <w:start w:val="1"/>
      <w:numFmt w:val="bullet"/>
      <w:lvlText w:val=""/>
      <w:lvlJc w:val="left"/>
      <w:pPr>
        <w:ind w:left="381" w:hanging="360"/>
      </w:pPr>
      <w:rPr>
        <w:rFonts w:ascii="Symbol" w:hAnsi="Symbol" w:hint="default"/>
      </w:rPr>
    </w:lvl>
    <w:lvl w:ilvl="4" w:tplc="04190003" w:tentative="1">
      <w:start w:val="1"/>
      <w:numFmt w:val="bullet"/>
      <w:lvlText w:val="o"/>
      <w:lvlJc w:val="left"/>
      <w:pPr>
        <w:ind w:left="1101" w:hanging="360"/>
      </w:pPr>
      <w:rPr>
        <w:rFonts w:ascii="Courier New" w:hAnsi="Courier New" w:cs="Courier New" w:hint="default"/>
      </w:rPr>
    </w:lvl>
    <w:lvl w:ilvl="5" w:tplc="04190005" w:tentative="1">
      <w:start w:val="1"/>
      <w:numFmt w:val="bullet"/>
      <w:lvlText w:val=""/>
      <w:lvlJc w:val="left"/>
      <w:pPr>
        <w:ind w:left="1821" w:hanging="360"/>
      </w:pPr>
      <w:rPr>
        <w:rFonts w:ascii="Wingdings" w:hAnsi="Wingdings" w:hint="default"/>
      </w:rPr>
    </w:lvl>
    <w:lvl w:ilvl="6" w:tplc="04190001" w:tentative="1">
      <w:start w:val="1"/>
      <w:numFmt w:val="bullet"/>
      <w:lvlText w:val=""/>
      <w:lvlJc w:val="left"/>
      <w:pPr>
        <w:ind w:left="2541" w:hanging="360"/>
      </w:pPr>
      <w:rPr>
        <w:rFonts w:ascii="Symbol" w:hAnsi="Symbol" w:hint="default"/>
      </w:rPr>
    </w:lvl>
    <w:lvl w:ilvl="7" w:tplc="04190003" w:tentative="1">
      <w:start w:val="1"/>
      <w:numFmt w:val="bullet"/>
      <w:lvlText w:val="o"/>
      <w:lvlJc w:val="left"/>
      <w:pPr>
        <w:ind w:left="3261" w:hanging="360"/>
      </w:pPr>
      <w:rPr>
        <w:rFonts w:ascii="Courier New" w:hAnsi="Courier New" w:cs="Courier New" w:hint="default"/>
      </w:rPr>
    </w:lvl>
    <w:lvl w:ilvl="8" w:tplc="04190005" w:tentative="1">
      <w:start w:val="1"/>
      <w:numFmt w:val="bullet"/>
      <w:lvlText w:val=""/>
      <w:lvlJc w:val="left"/>
      <w:pPr>
        <w:ind w:left="3981" w:hanging="360"/>
      </w:pPr>
      <w:rPr>
        <w:rFonts w:ascii="Wingdings" w:hAnsi="Wingdings" w:hint="default"/>
      </w:rPr>
    </w:lvl>
  </w:abstractNum>
  <w:abstractNum w:abstractNumId="16" w15:restartNumberingAfterBreak="0">
    <w:nsid w:val="2FDD681E"/>
    <w:multiLevelType w:val="hybridMultilevel"/>
    <w:tmpl w:val="42760DEC"/>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29F45DD"/>
    <w:multiLevelType w:val="hybridMultilevel"/>
    <w:tmpl w:val="DC80A472"/>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34130920"/>
    <w:multiLevelType w:val="hybridMultilevel"/>
    <w:tmpl w:val="A6ACA0D8"/>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35C1759A"/>
    <w:multiLevelType w:val="hybridMultilevel"/>
    <w:tmpl w:val="EB9661AE"/>
    <w:lvl w:ilvl="0" w:tplc="BC64C89C">
      <w:start w:val="1"/>
      <w:numFmt w:val="bullet"/>
      <w:lvlText w:val="‒"/>
      <w:lvlJc w:val="left"/>
      <w:pPr>
        <w:ind w:left="-4332" w:hanging="360"/>
      </w:pPr>
      <w:rPr>
        <w:rFonts w:ascii="Times New Roman" w:hAnsi="Times New Roman" w:cs="Times New Roman" w:hint="default"/>
      </w:rPr>
    </w:lvl>
    <w:lvl w:ilvl="1" w:tplc="04190003" w:tentative="1">
      <w:start w:val="1"/>
      <w:numFmt w:val="bullet"/>
      <w:lvlText w:val="o"/>
      <w:lvlJc w:val="left"/>
      <w:pPr>
        <w:ind w:left="-3612" w:hanging="360"/>
      </w:pPr>
      <w:rPr>
        <w:rFonts w:ascii="Courier New" w:hAnsi="Courier New" w:cs="Courier New" w:hint="default"/>
      </w:rPr>
    </w:lvl>
    <w:lvl w:ilvl="2" w:tplc="04190005" w:tentative="1">
      <w:start w:val="1"/>
      <w:numFmt w:val="bullet"/>
      <w:lvlText w:val=""/>
      <w:lvlJc w:val="left"/>
      <w:pPr>
        <w:ind w:left="-2892" w:hanging="360"/>
      </w:pPr>
      <w:rPr>
        <w:rFonts w:ascii="Wingdings" w:hAnsi="Wingdings" w:hint="default"/>
      </w:rPr>
    </w:lvl>
    <w:lvl w:ilvl="3" w:tplc="04190001" w:tentative="1">
      <w:start w:val="1"/>
      <w:numFmt w:val="bullet"/>
      <w:lvlText w:val=""/>
      <w:lvlJc w:val="left"/>
      <w:pPr>
        <w:ind w:left="-2172" w:hanging="360"/>
      </w:pPr>
      <w:rPr>
        <w:rFonts w:ascii="Symbol" w:hAnsi="Symbol" w:hint="default"/>
      </w:rPr>
    </w:lvl>
    <w:lvl w:ilvl="4" w:tplc="04190003" w:tentative="1">
      <w:start w:val="1"/>
      <w:numFmt w:val="bullet"/>
      <w:lvlText w:val="o"/>
      <w:lvlJc w:val="left"/>
      <w:pPr>
        <w:ind w:left="-1452" w:hanging="360"/>
      </w:pPr>
      <w:rPr>
        <w:rFonts w:ascii="Courier New" w:hAnsi="Courier New" w:cs="Courier New" w:hint="default"/>
      </w:rPr>
    </w:lvl>
    <w:lvl w:ilvl="5" w:tplc="04190005" w:tentative="1">
      <w:start w:val="1"/>
      <w:numFmt w:val="bullet"/>
      <w:lvlText w:val=""/>
      <w:lvlJc w:val="left"/>
      <w:pPr>
        <w:ind w:left="-732" w:hanging="360"/>
      </w:pPr>
      <w:rPr>
        <w:rFonts w:ascii="Wingdings" w:hAnsi="Wingdings" w:hint="default"/>
      </w:rPr>
    </w:lvl>
    <w:lvl w:ilvl="6" w:tplc="04190001" w:tentative="1">
      <w:start w:val="1"/>
      <w:numFmt w:val="bullet"/>
      <w:lvlText w:val=""/>
      <w:lvlJc w:val="left"/>
      <w:pPr>
        <w:ind w:left="-12" w:hanging="360"/>
      </w:pPr>
      <w:rPr>
        <w:rFonts w:ascii="Symbol" w:hAnsi="Symbol" w:hint="default"/>
      </w:rPr>
    </w:lvl>
    <w:lvl w:ilvl="7" w:tplc="04190003" w:tentative="1">
      <w:start w:val="1"/>
      <w:numFmt w:val="bullet"/>
      <w:lvlText w:val="o"/>
      <w:lvlJc w:val="left"/>
      <w:pPr>
        <w:ind w:left="708" w:hanging="360"/>
      </w:pPr>
      <w:rPr>
        <w:rFonts w:ascii="Courier New" w:hAnsi="Courier New" w:cs="Courier New" w:hint="default"/>
      </w:rPr>
    </w:lvl>
    <w:lvl w:ilvl="8" w:tplc="04190005" w:tentative="1">
      <w:start w:val="1"/>
      <w:numFmt w:val="bullet"/>
      <w:lvlText w:val=""/>
      <w:lvlJc w:val="left"/>
      <w:pPr>
        <w:ind w:left="1428" w:hanging="360"/>
      </w:pPr>
      <w:rPr>
        <w:rFonts w:ascii="Wingdings" w:hAnsi="Wingdings" w:hint="default"/>
      </w:rPr>
    </w:lvl>
  </w:abstractNum>
  <w:abstractNum w:abstractNumId="20" w15:restartNumberingAfterBreak="0">
    <w:nsid w:val="387466DF"/>
    <w:multiLevelType w:val="hybridMultilevel"/>
    <w:tmpl w:val="8AAC51B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3ED4007A"/>
    <w:multiLevelType w:val="hybridMultilevel"/>
    <w:tmpl w:val="B9AA2074"/>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41312884"/>
    <w:multiLevelType w:val="hybridMultilevel"/>
    <w:tmpl w:val="1A1295E2"/>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A1F42D2"/>
    <w:multiLevelType w:val="hybridMultilevel"/>
    <w:tmpl w:val="71D8CB4C"/>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D2B0C"/>
    <w:multiLevelType w:val="hybridMultilevel"/>
    <w:tmpl w:val="536A6424"/>
    <w:lvl w:ilvl="0" w:tplc="05F4DEB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D84797D"/>
    <w:multiLevelType w:val="hybridMultilevel"/>
    <w:tmpl w:val="F5EE6122"/>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DB5304"/>
    <w:multiLevelType w:val="hybridMultilevel"/>
    <w:tmpl w:val="F0F0A9C0"/>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D636EBC"/>
    <w:multiLevelType w:val="hybridMultilevel"/>
    <w:tmpl w:val="50E6EE74"/>
    <w:lvl w:ilvl="0" w:tplc="44CCC43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65703ADB"/>
    <w:multiLevelType w:val="hybridMultilevel"/>
    <w:tmpl w:val="53762B76"/>
    <w:lvl w:ilvl="0" w:tplc="44CCC438">
      <w:start w:val="1"/>
      <w:numFmt w:val="bullet"/>
      <w:lvlText w:val=""/>
      <w:lvlJc w:val="left"/>
      <w:pPr>
        <w:ind w:left="2421"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6ECC585C"/>
    <w:multiLevelType w:val="hybridMultilevel"/>
    <w:tmpl w:val="08E0F16A"/>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1033D4C"/>
    <w:multiLevelType w:val="hybridMultilevel"/>
    <w:tmpl w:val="85CC7224"/>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36C577A"/>
    <w:multiLevelType w:val="multilevel"/>
    <w:tmpl w:val="D3782C42"/>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6DF12E2"/>
    <w:multiLevelType w:val="hybridMultilevel"/>
    <w:tmpl w:val="20BA0188"/>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7735675"/>
    <w:multiLevelType w:val="hybridMultilevel"/>
    <w:tmpl w:val="2AC0790C"/>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779F6DB8"/>
    <w:multiLevelType w:val="hybridMultilevel"/>
    <w:tmpl w:val="0600A750"/>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8313667"/>
    <w:multiLevelType w:val="hybridMultilevel"/>
    <w:tmpl w:val="9F4A6E40"/>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6" w15:restartNumberingAfterBreak="0">
    <w:nsid w:val="7A375C0B"/>
    <w:multiLevelType w:val="hybridMultilevel"/>
    <w:tmpl w:val="9326B9AA"/>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EC775E"/>
    <w:multiLevelType w:val="hybridMultilevel"/>
    <w:tmpl w:val="6D5CF560"/>
    <w:lvl w:ilvl="0" w:tplc="BC64C89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7EC1089B"/>
    <w:multiLevelType w:val="hybridMultilevel"/>
    <w:tmpl w:val="8B1C2C3C"/>
    <w:lvl w:ilvl="0" w:tplc="BC64C8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EDF76FD"/>
    <w:multiLevelType w:val="hybridMultilevel"/>
    <w:tmpl w:val="29E807CA"/>
    <w:lvl w:ilvl="0" w:tplc="44CCC438">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5"/>
  </w:num>
  <w:num w:numId="2">
    <w:abstractNumId w:val="25"/>
  </w:num>
  <w:num w:numId="3">
    <w:abstractNumId w:val="38"/>
  </w:num>
  <w:num w:numId="4">
    <w:abstractNumId w:val="13"/>
  </w:num>
  <w:num w:numId="5">
    <w:abstractNumId w:val="30"/>
  </w:num>
  <w:num w:numId="6">
    <w:abstractNumId w:val="34"/>
  </w:num>
  <w:num w:numId="7">
    <w:abstractNumId w:val="36"/>
  </w:num>
  <w:num w:numId="8">
    <w:abstractNumId w:val="23"/>
  </w:num>
  <w:num w:numId="9">
    <w:abstractNumId w:val="16"/>
  </w:num>
  <w:num w:numId="10">
    <w:abstractNumId w:val="27"/>
  </w:num>
  <w:num w:numId="11">
    <w:abstractNumId w:val="28"/>
  </w:num>
  <w:num w:numId="12">
    <w:abstractNumId w:val="39"/>
  </w:num>
  <w:num w:numId="13">
    <w:abstractNumId w:val="12"/>
  </w:num>
  <w:num w:numId="14">
    <w:abstractNumId w:val="32"/>
  </w:num>
  <w:num w:numId="15">
    <w:abstractNumId w:val="3"/>
  </w:num>
  <w:num w:numId="16">
    <w:abstractNumId w:val="31"/>
  </w:num>
  <w:num w:numId="17">
    <w:abstractNumId w:val="11"/>
  </w:num>
  <w:num w:numId="18">
    <w:abstractNumId w:val="18"/>
  </w:num>
  <w:num w:numId="19">
    <w:abstractNumId w:val="0"/>
  </w:num>
  <w:num w:numId="20">
    <w:abstractNumId w:val="6"/>
  </w:num>
  <w:num w:numId="21">
    <w:abstractNumId w:val="19"/>
  </w:num>
  <w:num w:numId="22">
    <w:abstractNumId w:val="26"/>
  </w:num>
  <w:num w:numId="23">
    <w:abstractNumId w:val="1"/>
  </w:num>
  <w:num w:numId="24">
    <w:abstractNumId w:val="17"/>
  </w:num>
  <w:num w:numId="25">
    <w:abstractNumId w:val="29"/>
  </w:num>
  <w:num w:numId="26">
    <w:abstractNumId w:val="10"/>
  </w:num>
  <w:num w:numId="27">
    <w:abstractNumId w:val="35"/>
  </w:num>
  <w:num w:numId="28">
    <w:abstractNumId w:val="15"/>
  </w:num>
  <w:num w:numId="29">
    <w:abstractNumId w:val="2"/>
  </w:num>
  <w:num w:numId="30">
    <w:abstractNumId w:val="22"/>
  </w:num>
  <w:num w:numId="31">
    <w:abstractNumId w:val="21"/>
  </w:num>
  <w:num w:numId="32">
    <w:abstractNumId w:val="33"/>
  </w:num>
  <w:num w:numId="33">
    <w:abstractNumId w:val="14"/>
  </w:num>
  <w:num w:numId="34">
    <w:abstractNumId w:val="37"/>
  </w:num>
  <w:num w:numId="35">
    <w:abstractNumId w:val="7"/>
  </w:num>
  <w:num w:numId="36">
    <w:abstractNumId w:val="4"/>
  </w:num>
  <w:num w:numId="37">
    <w:abstractNumId w:val="8"/>
  </w:num>
  <w:num w:numId="38">
    <w:abstractNumId w:val="9"/>
  </w:num>
  <w:num w:numId="39">
    <w:abstractNumId w:val="20"/>
  </w:num>
  <w:num w:numId="4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491"/>
    <w:rsid w:val="000103A4"/>
    <w:rsid w:val="00016D1B"/>
    <w:rsid w:val="00023234"/>
    <w:rsid w:val="0004040C"/>
    <w:rsid w:val="00097272"/>
    <w:rsid w:val="000D5426"/>
    <w:rsid w:val="000F51EC"/>
    <w:rsid w:val="000F7AB2"/>
    <w:rsid w:val="0012580E"/>
    <w:rsid w:val="001406B2"/>
    <w:rsid w:val="00145784"/>
    <w:rsid w:val="001517E5"/>
    <w:rsid w:val="001731CC"/>
    <w:rsid w:val="00173A05"/>
    <w:rsid w:val="00174FD0"/>
    <w:rsid w:val="0017571B"/>
    <w:rsid w:val="001853DF"/>
    <w:rsid w:val="001859B4"/>
    <w:rsid w:val="001A2A13"/>
    <w:rsid w:val="001C4D96"/>
    <w:rsid w:val="001E7FD0"/>
    <w:rsid w:val="002051E3"/>
    <w:rsid w:val="00236555"/>
    <w:rsid w:val="0024252A"/>
    <w:rsid w:val="002438C2"/>
    <w:rsid w:val="002661F2"/>
    <w:rsid w:val="0026669B"/>
    <w:rsid w:val="00267266"/>
    <w:rsid w:val="00277004"/>
    <w:rsid w:val="003000E1"/>
    <w:rsid w:val="00300AF3"/>
    <w:rsid w:val="00305F67"/>
    <w:rsid w:val="00306585"/>
    <w:rsid w:val="00312EA8"/>
    <w:rsid w:val="00314EBE"/>
    <w:rsid w:val="003343CF"/>
    <w:rsid w:val="00340B6B"/>
    <w:rsid w:val="00346E3B"/>
    <w:rsid w:val="003521E0"/>
    <w:rsid w:val="0035743C"/>
    <w:rsid w:val="00361875"/>
    <w:rsid w:val="00371578"/>
    <w:rsid w:val="00372198"/>
    <w:rsid w:val="003752A3"/>
    <w:rsid w:val="003F1028"/>
    <w:rsid w:val="003F1F23"/>
    <w:rsid w:val="004648EE"/>
    <w:rsid w:val="004659A2"/>
    <w:rsid w:val="004A1366"/>
    <w:rsid w:val="004A2A6D"/>
    <w:rsid w:val="004A372C"/>
    <w:rsid w:val="004A612E"/>
    <w:rsid w:val="004B346F"/>
    <w:rsid w:val="004C561B"/>
    <w:rsid w:val="004C693C"/>
    <w:rsid w:val="004E6FCB"/>
    <w:rsid w:val="004F3E83"/>
    <w:rsid w:val="00501EBD"/>
    <w:rsid w:val="00524380"/>
    <w:rsid w:val="0053587B"/>
    <w:rsid w:val="00542664"/>
    <w:rsid w:val="00550731"/>
    <w:rsid w:val="005655D5"/>
    <w:rsid w:val="00572491"/>
    <w:rsid w:val="00584901"/>
    <w:rsid w:val="005A1FB0"/>
    <w:rsid w:val="005A4794"/>
    <w:rsid w:val="005C4EE4"/>
    <w:rsid w:val="005C608C"/>
    <w:rsid w:val="005E1B85"/>
    <w:rsid w:val="005E2137"/>
    <w:rsid w:val="005F76FB"/>
    <w:rsid w:val="00622A06"/>
    <w:rsid w:val="00623281"/>
    <w:rsid w:val="00625AE5"/>
    <w:rsid w:val="006552B4"/>
    <w:rsid w:val="006555D8"/>
    <w:rsid w:val="006756BB"/>
    <w:rsid w:val="006A4A94"/>
    <w:rsid w:val="006A69E3"/>
    <w:rsid w:val="006E43DB"/>
    <w:rsid w:val="006E501B"/>
    <w:rsid w:val="007207C5"/>
    <w:rsid w:val="007542BE"/>
    <w:rsid w:val="00797205"/>
    <w:rsid w:val="007E6CE7"/>
    <w:rsid w:val="008006B9"/>
    <w:rsid w:val="00803DBA"/>
    <w:rsid w:val="00805F9B"/>
    <w:rsid w:val="00817D03"/>
    <w:rsid w:val="00820423"/>
    <w:rsid w:val="00820875"/>
    <w:rsid w:val="00822C0F"/>
    <w:rsid w:val="00830E50"/>
    <w:rsid w:val="00840F55"/>
    <w:rsid w:val="00842C67"/>
    <w:rsid w:val="00852BEE"/>
    <w:rsid w:val="0086056F"/>
    <w:rsid w:val="00863B19"/>
    <w:rsid w:val="00891342"/>
    <w:rsid w:val="00894496"/>
    <w:rsid w:val="008A0BE7"/>
    <w:rsid w:val="008B41DC"/>
    <w:rsid w:val="008B7BDA"/>
    <w:rsid w:val="008D1CB0"/>
    <w:rsid w:val="008E7446"/>
    <w:rsid w:val="008F2220"/>
    <w:rsid w:val="008F50FA"/>
    <w:rsid w:val="0090306A"/>
    <w:rsid w:val="009056C3"/>
    <w:rsid w:val="00942C71"/>
    <w:rsid w:val="00944252"/>
    <w:rsid w:val="0094538A"/>
    <w:rsid w:val="009533D2"/>
    <w:rsid w:val="0097157E"/>
    <w:rsid w:val="009B3D6E"/>
    <w:rsid w:val="009B6EFC"/>
    <w:rsid w:val="009C7547"/>
    <w:rsid w:val="009E26D8"/>
    <w:rsid w:val="009E2A92"/>
    <w:rsid w:val="009E51C6"/>
    <w:rsid w:val="00A01388"/>
    <w:rsid w:val="00A2057C"/>
    <w:rsid w:val="00A22DE5"/>
    <w:rsid w:val="00A26C4C"/>
    <w:rsid w:val="00A33F50"/>
    <w:rsid w:val="00A52CED"/>
    <w:rsid w:val="00A60FC8"/>
    <w:rsid w:val="00A72471"/>
    <w:rsid w:val="00A73082"/>
    <w:rsid w:val="00A808B5"/>
    <w:rsid w:val="00A91115"/>
    <w:rsid w:val="00AA3F36"/>
    <w:rsid w:val="00AB247B"/>
    <w:rsid w:val="00AB79F2"/>
    <w:rsid w:val="00AC2A3D"/>
    <w:rsid w:val="00AD11D9"/>
    <w:rsid w:val="00AF20D7"/>
    <w:rsid w:val="00AF226C"/>
    <w:rsid w:val="00B2436F"/>
    <w:rsid w:val="00B4224F"/>
    <w:rsid w:val="00B63585"/>
    <w:rsid w:val="00B65655"/>
    <w:rsid w:val="00B70441"/>
    <w:rsid w:val="00B76DD3"/>
    <w:rsid w:val="00B913F3"/>
    <w:rsid w:val="00BA3366"/>
    <w:rsid w:val="00BB466E"/>
    <w:rsid w:val="00BE4FC0"/>
    <w:rsid w:val="00BF667B"/>
    <w:rsid w:val="00C005CC"/>
    <w:rsid w:val="00C05096"/>
    <w:rsid w:val="00C13C2C"/>
    <w:rsid w:val="00C14362"/>
    <w:rsid w:val="00C24AE5"/>
    <w:rsid w:val="00C30BA6"/>
    <w:rsid w:val="00C50396"/>
    <w:rsid w:val="00C57CDA"/>
    <w:rsid w:val="00C854C1"/>
    <w:rsid w:val="00C92A19"/>
    <w:rsid w:val="00CD431F"/>
    <w:rsid w:val="00CF0CAB"/>
    <w:rsid w:val="00D0248B"/>
    <w:rsid w:val="00D21FC9"/>
    <w:rsid w:val="00D470CD"/>
    <w:rsid w:val="00D70BA3"/>
    <w:rsid w:val="00D725AB"/>
    <w:rsid w:val="00D817E5"/>
    <w:rsid w:val="00D9494E"/>
    <w:rsid w:val="00DE4A42"/>
    <w:rsid w:val="00DF001B"/>
    <w:rsid w:val="00E038AA"/>
    <w:rsid w:val="00E174F4"/>
    <w:rsid w:val="00E3530C"/>
    <w:rsid w:val="00E4554D"/>
    <w:rsid w:val="00E50611"/>
    <w:rsid w:val="00E51CF5"/>
    <w:rsid w:val="00E654B4"/>
    <w:rsid w:val="00E84ECD"/>
    <w:rsid w:val="00E92F75"/>
    <w:rsid w:val="00E94030"/>
    <w:rsid w:val="00E9502E"/>
    <w:rsid w:val="00EB594F"/>
    <w:rsid w:val="00EB63CA"/>
    <w:rsid w:val="00EC161D"/>
    <w:rsid w:val="00F25E15"/>
    <w:rsid w:val="00F4080C"/>
    <w:rsid w:val="00F43861"/>
    <w:rsid w:val="00F45E3B"/>
    <w:rsid w:val="00FA2483"/>
    <w:rsid w:val="00FB51F1"/>
    <w:rsid w:val="00FD38D1"/>
    <w:rsid w:val="00FF14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C1695"/>
  <w15:docId w15:val="{56E3A910-AF11-4752-9F9C-669F27BB7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6EF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F2220"/>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F2220"/>
  </w:style>
  <w:style w:type="paragraph" w:styleId="a5">
    <w:name w:val="footer"/>
    <w:basedOn w:val="a"/>
    <w:link w:val="a6"/>
    <w:uiPriority w:val="99"/>
    <w:unhideWhenUsed/>
    <w:rsid w:val="008F2220"/>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F2220"/>
  </w:style>
  <w:style w:type="paragraph" w:customStyle="1" w:styleId="a7">
    <w:name w:val="Чертежный"/>
    <w:rsid w:val="008F2220"/>
    <w:pPr>
      <w:spacing w:after="0" w:line="240" w:lineRule="auto"/>
      <w:jc w:val="both"/>
    </w:pPr>
    <w:rPr>
      <w:rFonts w:ascii="ISOCPEUR" w:eastAsia="Times New Roman" w:hAnsi="ISOCPEUR" w:cs="Times New Roman"/>
      <w:i/>
      <w:sz w:val="28"/>
      <w:szCs w:val="20"/>
      <w:lang w:val="uk-UA" w:eastAsia="ru-RU"/>
    </w:rPr>
  </w:style>
  <w:style w:type="paragraph" w:styleId="a8">
    <w:name w:val="List Paragraph"/>
    <w:basedOn w:val="a"/>
    <w:uiPriority w:val="34"/>
    <w:qFormat/>
    <w:rsid w:val="00584901"/>
    <w:pPr>
      <w:ind w:left="720"/>
      <w:contextualSpacing/>
    </w:pPr>
  </w:style>
  <w:style w:type="table" w:styleId="a9">
    <w:name w:val="Table Grid"/>
    <w:basedOn w:val="a1"/>
    <w:uiPriority w:val="59"/>
    <w:rsid w:val="008D1CB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A01388"/>
    <w:rPr>
      <w:sz w:val="16"/>
      <w:szCs w:val="16"/>
    </w:rPr>
  </w:style>
  <w:style w:type="paragraph" w:styleId="ab">
    <w:name w:val="annotation text"/>
    <w:basedOn w:val="a"/>
    <w:link w:val="ac"/>
    <w:uiPriority w:val="99"/>
    <w:semiHidden/>
    <w:unhideWhenUsed/>
    <w:rsid w:val="00A01388"/>
    <w:pPr>
      <w:spacing w:line="240" w:lineRule="auto"/>
    </w:pPr>
    <w:rPr>
      <w:sz w:val="20"/>
      <w:szCs w:val="20"/>
    </w:rPr>
  </w:style>
  <w:style w:type="character" w:customStyle="1" w:styleId="ac">
    <w:name w:val="Текст примечания Знак"/>
    <w:basedOn w:val="a0"/>
    <w:link w:val="ab"/>
    <w:uiPriority w:val="99"/>
    <w:semiHidden/>
    <w:rsid w:val="00A01388"/>
    <w:rPr>
      <w:sz w:val="20"/>
      <w:szCs w:val="20"/>
    </w:rPr>
  </w:style>
  <w:style w:type="paragraph" w:styleId="ad">
    <w:name w:val="annotation subject"/>
    <w:basedOn w:val="ab"/>
    <w:next w:val="ab"/>
    <w:link w:val="ae"/>
    <w:uiPriority w:val="99"/>
    <w:semiHidden/>
    <w:unhideWhenUsed/>
    <w:rsid w:val="00A01388"/>
    <w:rPr>
      <w:b/>
      <w:bCs/>
    </w:rPr>
  </w:style>
  <w:style w:type="character" w:customStyle="1" w:styleId="ae">
    <w:name w:val="Тема примечания Знак"/>
    <w:basedOn w:val="ac"/>
    <w:link w:val="ad"/>
    <w:uiPriority w:val="99"/>
    <w:semiHidden/>
    <w:rsid w:val="00A01388"/>
    <w:rPr>
      <w:b/>
      <w:bCs/>
      <w:sz w:val="20"/>
      <w:szCs w:val="20"/>
    </w:rPr>
  </w:style>
  <w:style w:type="paragraph" w:styleId="af">
    <w:name w:val="Balloon Text"/>
    <w:basedOn w:val="a"/>
    <w:link w:val="af0"/>
    <w:uiPriority w:val="99"/>
    <w:semiHidden/>
    <w:unhideWhenUsed/>
    <w:rsid w:val="00A01388"/>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A01388"/>
    <w:rPr>
      <w:rFonts w:ascii="Tahoma" w:hAnsi="Tahoma" w:cs="Tahoma"/>
      <w:sz w:val="16"/>
      <w:szCs w:val="16"/>
    </w:rPr>
  </w:style>
  <w:style w:type="character" w:styleId="af1">
    <w:name w:val="Placeholder Text"/>
    <w:basedOn w:val="a0"/>
    <w:uiPriority w:val="99"/>
    <w:semiHidden/>
    <w:rsid w:val="00A33F50"/>
    <w:rPr>
      <w:color w:val="808080"/>
    </w:rPr>
  </w:style>
  <w:style w:type="table" w:customStyle="1" w:styleId="1">
    <w:name w:val="Сетка таблицы1"/>
    <w:basedOn w:val="a1"/>
    <w:next w:val="a9"/>
    <w:uiPriority w:val="59"/>
    <w:rsid w:val="004648E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caption"/>
    <w:basedOn w:val="a"/>
    <w:next w:val="a"/>
    <w:uiPriority w:val="35"/>
    <w:unhideWhenUsed/>
    <w:qFormat/>
    <w:rsid w:val="00023234"/>
    <w:pPr>
      <w:spacing w:after="200" w:line="240" w:lineRule="auto"/>
    </w:pPr>
    <w:rPr>
      <w:i/>
      <w:iCs/>
      <w:color w:val="44546A" w:themeColor="text2"/>
      <w:sz w:val="18"/>
      <w:szCs w:val="18"/>
    </w:rPr>
  </w:style>
  <w:style w:type="character" w:styleId="af3">
    <w:name w:val="Hyperlink"/>
    <w:basedOn w:val="a0"/>
    <w:uiPriority w:val="99"/>
    <w:unhideWhenUsed/>
    <w:rsid w:val="004C561B"/>
    <w:rPr>
      <w:color w:val="0563C1" w:themeColor="hyperlink"/>
      <w:u w:val="single"/>
    </w:rPr>
  </w:style>
  <w:style w:type="character" w:customStyle="1" w:styleId="10">
    <w:name w:val="Неразрешенное упоминание1"/>
    <w:basedOn w:val="a0"/>
    <w:uiPriority w:val="99"/>
    <w:semiHidden/>
    <w:unhideWhenUsed/>
    <w:rsid w:val="004C56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7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hyperlink" Target="https://jquery-docs.ru/" TargetMode="External"/><Relationship Id="rId63" Type="http://schemas.openxmlformats.org/officeDocument/2006/relationships/header" Target="header3.xml"/><Relationship Id="rId68" Type="http://schemas.openxmlformats.org/officeDocument/2006/relationships/footer" Target="footer4.xml"/><Relationship Id="rId16" Type="http://schemas.openxmlformats.org/officeDocument/2006/relationships/image" Target="media/image4.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htmlbook.ru" TargetMode="External"/><Relationship Id="rId53" Type="http://schemas.openxmlformats.org/officeDocument/2006/relationships/hyperlink" Target="https://ru.wikipedia.org" TargetMode="External"/><Relationship Id="rId58" Type="http://schemas.openxmlformats.org/officeDocument/2006/relationships/hyperlink" Target="http://dit.isuct.ru/Publish_RUP/core.base_rup/workproducts/rup_test_log_50821860.html" TargetMode="External"/><Relationship Id="rId66" Type="http://schemas.openxmlformats.org/officeDocument/2006/relationships/hyperlink" Target="https://ru.wikipedia.org/wiki/%D0%AD%D0%BB%D0%B5%D0%BA%D1%82%D1%80%D0%BE%D0%BD%D0%BD%D0%B0%D1%8F_%D0%BF%D0%BB%D0%B0%D1%82%D1%91%D0%B6%D0%BD%D0%B0%D1%8F_%D1%81%D0%B8%D1%81%D1%82%D0%B5%D0%BC%D0%B0" TargetMode="External"/><Relationship Id="rId74" Type="http://schemas.openxmlformats.org/officeDocument/2006/relationships/image" Target="media/image34.jpe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s://github.com/PHPMailer/PHPMailer" TargetMode="External"/><Relationship Id="rId56" Type="http://schemas.openxmlformats.org/officeDocument/2006/relationships/hyperlink" Target="http://progopedia.ru" TargetMode="External"/><Relationship Id="rId64" Type="http://schemas.openxmlformats.org/officeDocument/2006/relationships/footer" Target="footer3.xml"/><Relationship Id="rId69" Type="http://schemas.openxmlformats.org/officeDocument/2006/relationships/header" Target="header5.xml"/><Relationship Id="rId77" Type="http://schemas.openxmlformats.org/officeDocument/2006/relationships/footer" Target="footer7.xml"/><Relationship Id="rId8" Type="http://schemas.openxmlformats.org/officeDocument/2006/relationships/header" Target="header1.xml"/><Relationship Id="rId51" Type="http://schemas.openxmlformats.org/officeDocument/2006/relationships/hyperlink" Target="http://www.finmarket.ru/news/5198687" TargetMode="External"/><Relationship Id="rId72" Type="http://schemas.openxmlformats.org/officeDocument/2006/relationships/header" Target="header6.xml"/><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eveloper.mozilla.org/ru/docs/Web/JavaScript" TargetMode="External"/><Relationship Id="rId59" Type="http://schemas.openxmlformats.org/officeDocument/2006/relationships/hyperlink" Target="https://www.selenium.dev/" TargetMode="External"/><Relationship Id="rId6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phpmyadmin.net/" TargetMode="External"/><Relationship Id="rId62" Type="http://schemas.openxmlformats.org/officeDocument/2006/relationships/footer" Target="footer2.xml"/><Relationship Id="rId70" Type="http://schemas.openxmlformats.org/officeDocument/2006/relationships/footer" Target="footer5.xml"/><Relationship Id="rId75"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loadinfo.net/" TargetMode="External"/><Relationship Id="rId57" Type="http://schemas.openxmlformats.org/officeDocument/2006/relationships/hyperlink" Target="https://pythonworld.ru" TargetMode="Externa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www.php.net" TargetMode="External"/><Relationship Id="rId60" Type="http://schemas.openxmlformats.org/officeDocument/2006/relationships/hyperlink" Target="https://docs.python.org/3/library/unittest.html" TargetMode="External"/><Relationship Id="rId65" Type="http://schemas.openxmlformats.org/officeDocument/2006/relationships/hyperlink" Target="https://ru.wikipedia.org/wiki/%D0%94%D0%B5%D0%B1%D0%B5%D1%82" TargetMode="External"/><Relationship Id="rId73" Type="http://schemas.openxmlformats.org/officeDocument/2006/relationships/footer" Target="footer6.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ithub.com/raramuridesign/mysql-country-list/blob/master/mysql-country-list.sql" TargetMode="External"/><Relationship Id="rId55" Type="http://schemas.openxmlformats.org/officeDocument/2006/relationships/hyperlink" Target="https://www.python.org/" TargetMode="External"/><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CFBE-CD34-4F81-9147-3F3EDC2ED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65</Pages>
  <Words>9844</Words>
  <Characters>56117</Characters>
  <Application>Microsoft Office Word</Application>
  <DocSecurity>0</DocSecurity>
  <Lines>467</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18</cp:revision>
  <cp:lastPrinted>2020-06-13T10:59:00Z</cp:lastPrinted>
  <dcterms:created xsi:type="dcterms:W3CDTF">2020-06-10T20:23:00Z</dcterms:created>
  <dcterms:modified xsi:type="dcterms:W3CDTF">2020-06-13T11:00:00Z</dcterms:modified>
</cp:coreProperties>
</file>